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Palatino Linotype" w:eastAsiaTheme="minorHAnsi" w:hAnsi="Palatino Linotype" w:cstheme="minorBidi"/>
          <w:spacing w:val="0"/>
          <w:kern w:val="0"/>
          <w:sz w:val="22"/>
          <w:szCs w:val="22"/>
        </w:rPr>
        <w:id w:val="-404693265"/>
        <w:docPartObj>
          <w:docPartGallery w:val="Cover Pages"/>
          <w:docPartUnique/>
        </w:docPartObj>
      </w:sdtPr>
      <w:sdtEndPr>
        <w:rPr>
          <w:lang w:eastAsia="da-DK"/>
        </w:rPr>
      </w:sdtEndPr>
      <w:sdtContent>
        <w:p w14:paraId="32E294B4" w14:textId="6558ADFE" w:rsidR="005F7CCF" w:rsidRDefault="005B658F" w:rsidP="00442555">
          <w:pPr>
            <w:pStyle w:val="Titel"/>
            <w:jc w:val="center"/>
          </w:pPr>
          <w:r w:rsidRPr="005F7CCF">
            <w:t>E5</w:t>
          </w:r>
          <w:r w:rsidR="00CC36EF">
            <w:t>IOT</w:t>
          </w:r>
        </w:p>
        <w:p w14:paraId="21B4D56B" w14:textId="4B49AFCC" w:rsidR="00C20976" w:rsidRPr="00D25902" w:rsidRDefault="00CC36EF" w:rsidP="00C20976">
          <w:pPr>
            <w:pStyle w:val="Titel"/>
            <w:jc w:val="center"/>
            <w:rPr>
              <w:sz w:val="52"/>
              <w:szCs w:val="52"/>
            </w:rPr>
          </w:pPr>
          <w:r w:rsidRPr="00D25902">
            <w:rPr>
              <w:sz w:val="52"/>
              <w:szCs w:val="52"/>
            </w:rPr>
            <w:t xml:space="preserve">Internet </w:t>
          </w:r>
          <w:r w:rsidR="00A62B3F" w:rsidRPr="00D25902">
            <w:rPr>
              <w:sz w:val="52"/>
              <w:szCs w:val="52"/>
            </w:rPr>
            <w:t>o</w:t>
          </w:r>
          <w:r w:rsidRPr="00D25902">
            <w:rPr>
              <w:sz w:val="52"/>
              <w:szCs w:val="52"/>
            </w:rPr>
            <w:t>f Things</w:t>
          </w:r>
        </w:p>
        <w:p w14:paraId="3CCFFE33" w14:textId="43CFD1B1" w:rsidR="00C20976" w:rsidRDefault="00CC36EF" w:rsidP="00C20976">
          <w:pPr>
            <w:pStyle w:val="Titel"/>
            <w:jc w:val="center"/>
            <w:rPr>
              <w:sz w:val="52"/>
              <w:szCs w:val="52"/>
            </w:rPr>
          </w:pPr>
          <w:r w:rsidRPr="005D2606">
            <w:rPr>
              <w:sz w:val="52"/>
              <w:szCs w:val="52"/>
            </w:rPr>
            <w:t>Automatisering af hønsehus</w:t>
          </w:r>
        </w:p>
        <w:p w14:paraId="41174464" w14:textId="77777777" w:rsidR="00442555" w:rsidRDefault="00442555" w:rsidP="00442555">
          <w:pPr>
            <w:jc w:val="center"/>
          </w:pPr>
        </w:p>
        <w:p w14:paraId="16AC5B9B" w14:textId="34A79449" w:rsidR="00442555" w:rsidRDefault="00442555" w:rsidP="00442555">
          <w:pPr>
            <w:jc w:val="center"/>
          </w:pPr>
          <w:r>
            <w:rPr>
              <w:noProof/>
            </w:rPr>
            <w:drawing>
              <wp:inline distT="0" distB="0" distL="0" distR="0" wp14:anchorId="0BD0E30D" wp14:editId="454D1C5E">
                <wp:extent cx="4188500" cy="3140452"/>
                <wp:effectExtent l="0" t="0" r="2540" b="3175"/>
                <wp:docPr id="21" name="Billede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01400" cy="315012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1BF073D6" w14:textId="77777777" w:rsidR="00442555" w:rsidRPr="00442555" w:rsidRDefault="00442555" w:rsidP="00442555">
          <w:pPr>
            <w:jc w:val="center"/>
          </w:pPr>
        </w:p>
        <w:p w14:paraId="3141ED70" w14:textId="5A72E60A" w:rsidR="00C20976" w:rsidRDefault="00E67C55" w:rsidP="00F8240B">
          <w:pPr>
            <w:rPr>
              <w:lang w:val="en-GB"/>
            </w:rPr>
          </w:pPr>
          <w:r>
            <w:rPr>
              <w:lang w:val="en-GB"/>
            </w:rPr>
            <w:t>5</w:t>
          </w:r>
          <w:r w:rsidR="00C20976">
            <w:rPr>
              <w:lang w:val="en-GB"/>
            </w:rPr>
            <w:t>. semester 2020</w:t>
          </w:r>
        </w:p>
        <w:p w14:paraId="493EA51F" w14:textId="77777777" w:rsidR="00C20976" w:rsidRDefault="00C20976" w:rsidP="00F8240B">
          <w:pPr>
            <w:rPr>
              <w:lang w:val="en-GB"/>
            </w:rPr>
          </w:pPr>
          <w:r>
            <w:rPr>
              <w:lang w:val="en-GB"/>
            </w:rPr>
            <w:t xml:space="preserve">Science and Technology, </w:t>
          </w:r>
          <w:proofErr w:type="spellStart"/>
          <w:r>
            <w:rPr>
              <w:lang w:val="en-GB"/>
            </w:rPr>
            <w:t>Ingeniørhøjskolen</w:t>
          </w:r>
          <w:proofErr w:type="spellEnd"/>
          <w:r>
            <w:rPr>
              <w:lang w:val="en-GB"/>
            </w:rPr>
            <w:t xml:space="preserve">, Aarhus </w:t>
          </w:r>
          <w:proofErr w:type="spellStart"/>
          <w:r>
            <w:rPr>
              <w:lang w:val="en-GB"/>
            </w:rPr>
            <w:t>Universitet</w:t>
          </w:r>
          <w:proofErr w:type="spellEnd"/>
          <w:r>
            <w:rPr>
              <w:lang w:val="en-GB"/>
            </w:rPr>
            <w:t>, EDE, Herning</w:t>
          </w:r>
        </w:p>
        <w:p w14:paraId="03518263" w14:textId="77777777" w:rsidR="00C20976" w:rsidRPr="00DD15BF" w:rsidRDefault="00C20976" w:rsidP="00C20976">
          <w:pPr>
            <w:rPr>
              <w:lang w:val="en-GB"/>
            </w:rPr>
          </w:pPr>
        </w:p>
        <w:tbl>
          <w:tblPr>
            <w:tblW w:w="0" w:type="auto"/>
            <w:jc w:val="center"/>
            <w:tblLook w:val="04A0" w:firstRow="1" w:lastRow="0" w:firstColumn="1" w:lastColumn="0" w:noHBand="0" w:noVBand="1"/>
          </w:tblPr>
          <w:tblGrid>
            <w:gridCol w:w="2280"/>
            <w:gridCol w:w="839"/>
            <w:gridCol w:w="2991"/>
            <w:gridCol w:w="1261"/>
          </w:tblGrid>
          <w:tr w:rsidR="00C20976" w14:paraId="6EEB0841" w14:textId="77777777" w:rsidTr="009B4048">
            <w:trPr>
              <w:jc w:val="center"/>
            </w:trPr>
            <w:tc>
              <w:tcPr>
                <w:tcW w:w="2280" w:type="dxa"/>
                <w:tcBorders>
                  <w:top w:val="nil"/>
                  <w:left w:val="nil"/>
                  <w:bottom w:val="single" w:sz="4" w:space="0" w:color="auto"/>
                  <w:right w:val="nil"/>
                </w:tcBorders>
              </w:tcPr>
              <w:p w14:paraId="6903C78F" w14:textId="77777777" w:rsidR="00C20976" w:rsidRPr="00EF653D" w:rsidRDefault="00C20976" w:rsidP="009B4048">
                <w:pPr>
                  <w:rPr>
                    <w:lang w:val="en-GB"/>
                  </w:rPr>
                </w:pPr>
                <w:bookmarkStart w:id="0" w:name="_Toc528414289"/>
                <w:bookmarkStart w:id="1" w:name="_Toc528508607"/>
                <w:bookmarkStart w:id="2" w:name="_Toc4591017"/>
                <w:proofErr w:type="spellStart"/>
                <w:r w:rsidRPr="00EF653D">
                  <w:rPr>
                    <w:lang w:val="en-GB"/>
                  </w:rPr>
                  <w:t>Deltagere</w:t>
                </w:r>
                <w:bookmarkEnd w:id="0"/>
                <w:bookmarkEnd w:id="1"/>
                <w:bookmarkEnd w:id="2"/>
                <w:proofErr w:type="spellEnd"/>
              </w:p>
            </w:tc>
            <w:tc>
              <w:tcPr>
                <w:tcW w:w="383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nil"/>
                </w:tcBorders>
              </w:tcPr>
              <w:p w14:paraId="510BB09C" w14:textId="77777777" w:rsidR="00C20976" w:rsidRDefault="00C20976" w:rsidP="009B4048">
                <w:pPr>
                  <w:pStyle w:val="Overskrift1"/>
                  <w:rPr>
                    <w:lang w:val="en-GB"/>
                  </w:rPr>
                </w:pPr>
              </w:p>
            </w:tc>
            <w:tc>
              <w:tcPr>
                <w:tcW w:w="1261" w:type="dxa"/>
                <w:tcBorders>
                  <w:top w:val="nil"/>
                  <w:left w:val="nil"/>
                  <w:bottom w:val="single" w:sz="4" w:space="0" w:color="auto"/>
                  <w:right w:val="nil"/>
                </w:tcBorders>
              </w:tcPr>
              <w:p w14:paraId="48834496" w14:textId="77777777" w:rsidR="00C20976" w:rsidRDefault="00C20976" w:rsidP="009B4048">
                <w:pPr>
                  <w:pStyle w:val="Overskrift1"/>
                  <w:rPr>
                    <w:lang w:val="en-GB"/>
                  </w:rPr>
                </w:pPr>
              </w:p>
            </w:tc>
          </w:tr>
          <w:tr w:rsidR="00C20976" w14:paraId="5355E19D" w14:textId="77777777" w:rsidTr="009B4048">
            <w:trPr>
              <w:jc w:val="center"/>
            </w:trPr>
            <w:tc>
              <w:tcPr>
                <w:tcW w:w="2280" w:type="dxa"/>
                <w:tcBorders>
                  <w:top w:val="single" w:sz="4" w:space="0" w:color="auto"/>
                </w:tcBorders>
              </w:tcPr>
              <w:p w14:paraId="49A896AE" w14:textId="77777777" w:rsidR="00C20976" w:rsidRPr="00FE2BAA" w:rsidRDefault="00C20976" w:rsidP="009B4048">
                <w:pPr>
                  <w:rPr>
                    <w:lang w:val="en-GB"/>
                  </w:rPr>
                </w:pPr>
                <w:proofErr w:type="spellStart"/>
                <w:r w:rsidRPr="00FE2BAA">
                  <w:rPr>
                    <w:lang w:val="en-GB"/>
                  </w:rPr>
                  <w:t>Studienummer</w:t>
                </w:r>
                <w:proofErr w:type="spellEnd"/>
              </w:p>
            </w:tc>
            <w:tc>
              <w:tcPr>
                <w:tcW w:w="3830" w:type="dxa"/>
                <w:gridSpan w:val="2"/>
                <w:tcBorders>
                  <w:top w:val="single" w:sz="4" w:space="0" w:color="auto"/>
                </w:tcBorders>
              </w:tcPr>
              <w:p w14:paraId="63A96ECB" w14:textId="77777777" w:rsidR="00C20976" w:rsidRPr="00FE2BAA" w:rsidRDefault="00C20976" w:rsidP="009B4048">
                <w:pPr>
                  <w:rPr>
                    <w:lang w:val="en-GB"/>
                  </w:rPr>
                </w:pPr>
                <w:proofErr w:type="spellStart"/>
                <w:r w:rsidRPr="00FE2BAA">
                  <w:rPr>
                    <w:lang w:val="en-GB"/>
                  </w:rPr>
                  <w:t>Navn</w:t>
                </w:r>
                <w:proofErr w:type="spellEnd"/>
              </w:p>
            </w:tc>
            <w:tc>
              <w:tcPr>
                <w:tcW w:w="1261" w:type="dxa"/>
                <w:tcBorders>
                  <w:top w:val="single" w:sz="4" w:space="0" w:color="auto"/>
                </w:tcBorders>
              </w:tcPr>
              <w:p w14:paraId="760C5CED" w14:textId="77777777" w:rsidR="00C20976" w:rsidRPr="00FE2BAA" w:rsidRDefault="00C20976" w:rsidP="009B4048">
                <w:pPr>
                  <w:rPr>
                    <w:lang w:val="en-GB"/>
                  </w:rPr>
                </w:pPr>
                <w:r w:rsidRPr="00475866">
                  <w:t>Initialer</w:t>
                </w:r>
              </w:p>
            </w:tc>
          </w:tr>
          <w:tr w:rsidR="00C20976" w14:paraId="1573E472" w14:textId="77777777" w:rsidTr="009B4048">
            <w:trPr>
              <w:jc w:val="center"/>
            </w:trPr>
            <w:tc>
              <w:tcPr>
                <w:tcW w:w="2280" w:type="dxa"/>
              </w:tcPr>
              <w:p w14:paraId="20BD2512" w14:textId="77777777" w:rsidR="00C20976" w:rsidRDefault="00C20976" w:rsidP="009B4048">
                <w:pPr>
                  <w:rPr>
                    <w:lang w:val="en-GB"/>
                  </w:rPr>
                </w:pPr>
                <w:r>
                  <w:rPr>
                    <w:lang w:val="en-GB"/>
                  </w:rPr>
                  <w:t>201808044</w:t>
                </w:r>
              </w:p>
            </w:tc>
            <w:tc>
              <w:tcPr>
                <w:tcW w:w="3830" w:type="dxa"/>
                <w:gridSpan w:val="2"/>
              </w:tcPr>
              <w:p w14:paraId="1343DFA2" w14:textId="77777777" w:rsidR="00C20976" w:rsidRDefault="00C20976" w:rsidP="009B4048">
                <w:pPr>
                  <w:rPr>
                    <w:lang w:val="en-GB"/>
                  </w:rPr>
                </w:pPr>
                <w:r>
                  <w:rPr>
                    <w:lang w:val="en-GB"/>
                  </w:rPr>
                  <w:t>Lasse Greve Rasmussen</w:t>
                </w:r>
              </w:p>
            </w:tc>
            <w:tc>
              <w:tcPr>
                <w:tcW w:w="1261" w:type="dxa"/>
              </w:tcPr>
              <w:p w14:paraId="2DE71741" w14:textId="77777777" w:rsidR="00C20976" w:rsidRDefault="00C20976" w:rsidP="009B4048">
                <w:pPr>
                  <w:rPr>
                    <w:lang w:val="en-GB"/>
                  </w:rPr>
                </w:pPr>
                <w:r>
                  <w:rPr>
                    <w:lang w:val="en-GB"/>
                  </w:rPr>
                  <w:t>LGR</w:t>
                </w:r>
              </w:p>
            </w:tc>
          </w:tr>
          <w:tr w:rsidR="00C20976" w14:paraId="611165A4" w14:textId="77777777" w:rsidTr="009B4048">
            <w:trPr>
              <w:jc w:val="center"/>
            </w:trPr>
            <w:tc>
              <w:tcPr>
                <w:tcW w:w="2280" w:type="dxa"/>
                <w:tcBorders>
                  <w:top w:val="single" w:sz="4" w:space="0" w:color="auto"/>
                  <w:left w:val="nil"/>
                  <w:bottom w:val="nil"/>
                  <w:right w:val="nil"/>
                </w:tcBorders>
              </w:tcPr>
              <w:p w14:paraId="5530927A" w14:textId="77777777" w:rsidR="00C20976" w:rsidRDefault="00C20976" w:rsidP="009B4048">
                <w:pPr>
                  <w:rPr>
                    <w:lang w:val="en-GB"/>
                  </w:rPr>
                </w:pPr>
              </w:p>
            </w:tc>
            <w:tc>
              <w:tcPr>
                <w:tcW w:w="3830" w:type="dxa"/>
                <w:gridSpan w:val="2"/>
                <w:tcBorders>
                  <w:top w:val="single" w:sz="4" w:space="0" w:color="auto"/>
                  <w:left w:val="nil"/>
                  <w:bottom w:val="nil"/>
                  <w:right w:val="nil"/>
                </w:tcBorders>
              </w:tcPr>
              <w:p w14:paraId="43702857" w14:textId="77777777" w:rsidR="00C20976" w:rsidRDefault="00C20976" w:rsidP="009B4048">
                <w:pPr>
                  <w:rPr>
                    <w:lang w:val="en-GB"/>
                  </w:rPr>
                </w:pPr>
              </w:p>
            </w:tc>
            <w:tc>
              <w:tcPr>
                <w:tcW w:w="1261" w:type="dxa"/>
                <w:tcBorders>
                  <w:top w:val="single" w:sz="4" w:space="0" w:color="auto"/>
                  <w:left w:val="nil"/>
                  <w:bottom w:val="nil"/>
                  <w:right w:val="nil"/>
                </w:tcBorders>
              </w:tcPr>
              <w:p w14:paraId="40C8592A" w14:textId="77777777" w:rsidR="00C20976" w:rsidRDefault="00C20976" w:rsidP="009B4048">
                <w:pPr>
                  <w:rPr>
                    <w:lang w:val="en-GB"/>
                  </w:rPr>
                </w:pPr>
              </w:p>
            </w:tc>
          </w:tr>
          <w:tr w:rsidR="00C20976" w14:paraId="61DEC48F" w14:textId="77777777" w:rsidTr="009B4048">
            <w:trPr>
              <w:jc w:val="center"/>
            </w:trPr>
            <w:tc>
              <w:tcPr>
                <w:tcW w:w="3119" w:type="dxa"/>
                <w:gridSpan w:val="2"/>
                <w:tcBorders>
                  <w:top w:val="nil"/>
                  <w:left w:val="nil"/>
                  <w:bottom w:val="nil"/>
                  <w:right w:val="nil"/>
                </w:tcBorders>
              </w:tcPr>
              <w:p w14:paraId="7375260F" w14:textId="037E058B" w:rsidR="00C20976" w:rsidRPr="00EF653D" w:rsidRDefault="005C3361" w:rsidP="009B4048">
                <w:r>
                  <w:t>Underviser</w:t>
                </w:r>
                <w:r w:rsidR="00CC36EF">
                  <w:t>e:</w:t>
                </w:r>
              </w:p>
              <w:p w14:paraId="094EC41F" w14:textId="77777777" w:rsidR="00C00B57" w:rsidRDefault="00C00B57" w:rsidP="009B4048">
                <w:r>
                  <w:t xml:space="preserve">Morten </w:t>
                </w:r>
                <w:proofErr w:type="spellStart"/>
                <w:r>
                  <w:t>Opprud</w:t>
                </w:r>
                <w:proofErr w:type="spellEnd"/>
                <w:r>
                  <w:t xml:space="preserve"> Jakobsen</w:t>
                </w:r>
              </w:p>
              <w:p w14:paraId="2D219EBC" w14:textId="5C5A251D" w:rsidR="00C20976" w:rsidRPr="00223937" w:rsidRDefault="00C00B57" w:rsidP="009B4048">
                <w:r>
                  <w:t>Klaus Kolle</w:t>
                </w:r>
              </w:p>
            </w:tc>
            <w:tc>
              <w:tcPr>
                <w:tcW w:w="2991" w:type="dxa"/>
                <w:tcBorders>
                  <w:top w:val="nil"/>
                  <w:left w:val="nil"/>
                  <w:bottom w:val="nil"/>
                  <w:right w:val="nil"/>
                </w:tcBorders>
              </w:tcPr>
              <w:p w14:paraId="7DD36072" w14:textId="77777777" w:rsidR="00C20976" w:rsidRPr="00223937" w:rsidRDefault="00C20976" w:rsidP="009B4048"/>
            </w:tc>
            <w:tc>
              <w:tcPr>
                <w:tcW w:w="1261" w:type="dxa"/>
                <w:tcBorders>
                  <w:top w:val="nil"/>
                  <w:left w:val="nil"/>
                  <w:bottom w:val="nil"/>
                  <w:right w:val="nil"/>
                </w:tcBorders>
              </w:tcPr>
              <w:p w14:paraId="3127E090" w14:textId="77777777" w:rsidR="00C20976" w:rsidRPr="00223937" w:rsidRDefault="00C20976" w:rsidP="009B4048"/>
            </w:tc>
          </w:tr>
        </w:tbl>
        <w:p w14:paraId="5CECE2A7" w14:textId="5E3D80A5" w:rsidR="00E93FB9" w:rsidRDefault="00E93FB9">
          <w:pPr>
            <w:rPr>
              <w:lang w:eastAsia="da-DK"/>
            </w:rPr>
          </w:pPr>
          <w:r>
            <w:rPr>
              <w:lang w:eastAsia="da-DK"/>
            </w:rPr>
            <w:br w:type="page"/>
          </w:r>
        </w:p>
      </w:sdtContent>
    </w:sdt>
    <w:p w14:paraId="171AF6CB" w14:textId="5F866654" w:rsidR="00DA567A" w:rsidRDefault="00DA567A" w:rsidP="00DA567A">
      <w:pPr>
        <w:pStyle w:val="Overskrift1"/>
      </w:pPr>
      <w:bookmarkStart w:id="3" w:name="_Toc40787141"/>
      <w:bookmarkStart w:id="4" w:name="_Toc41306417"/>
      <w:bookmarkStart w:id="5" w:name="_Toc58250198"/>
      <w:r>
        <w:lastRenderedPageBreak/>
        <w:t>Resume</w:t>
      </w:r>
      <w:bookmarkEnd w:id="3"/>
      <w:bookmarkEnd w:id="4"/>
      <w:bookmarkEnd w:id="5"/>
    </w:p>
    <w:p w14:paraId="53B0B925" w14:textId="77777777" w:rsidR="003A16E7" w:rsidRDefault="001F0B4E" w:rsidP="00885FF4">
      <w:r>
        <w:t xml:space="preserve">Denne rapport </w:t>
      </w:r>
      <w:r w:rsidR="00C61759">
        <w:t xml:space="preserve">gennemgår hvordan der er arbejdet med en </w:t>
      </w:r>
      <w:proofErr w:type="spellStart"/>
      <w:r w:rsidR="00C61759">
        <w:t>IoT</w:t>
      </w:r>
      <w:proofErr w:type="spellEnd"/>
      <w:r w:rsidR="00C61759">
        <w:t xml:space="preserve"> løsning til </w:t>
      </w:r>
      <w:r w:rsidR="003A16E7">
        <w:t>automatisering af døren i et hønsehus.</w:t>
      </w:r>
    </w:p>
    <w:p w14:paraId="0B6D6E83" w14:textId="73CCB207" w:rsidR="00DA567A" w:rsidRPr="00344EC6" w:rsidRDefault="003A16E7" w:rsidP="00885FF4">
      <w:r>
        <w:t>Rapporten beskriver analyse, design</w:t>
      </w:r>
      <w:r w:rsidR="00096532">
        <w:t xml:space="preserve">, implementering og verifikation af </w:t>
      </w:r>
      <w:r w:rsidR="00555F10">
        <w:t>projektet.</w:t>
      </w:r>
      <w:r w:rsidR="00DA567A" w:rsidRPr="00344EC6">
        <w:br w:type="page"/>
      </w:r>
    </w:p>
    <w:sdt>
      <w:sdtPr>
        <w:rPr>
          <w:rFonts w:ascii="Courier Std" w:eastAsiaTheme="minorHAnsi" w:hAnsi="Courier Std" w:cstheme="minorBidi"/>
          <w:color w:val="auto"/>
          <w:sz w:val="22"/>
          <w:szCs w:val="22"/>
          <w:lang w:eastAsia="en-US"/>
        </w:rPr>
        <w:id w:val="-1285417663"/>
        <w:docPartObj>
          <w:docPartGallery w:val="Table of Contents"/>
          <w:docPartUnique/>
        </w:docPartObj>
      </w:sdtPr>
      <w:sdtEndPr>
        <w:rPr>
          <w:rFonts w:ascii="Palatino Linotype" w:hAnsi="Palatino Linotype"/>
          <w:b/>
          <w:bCs/>
        </w:rPr>
      </w:sdtEndPr>
      <w:sdtContent>
        <w:p w14:paraId="09C6F59E" w14:textId="5B0C8C41" w:rsidR="003F22D4" w:rsidRPr="00885FF4" w:rsidRDefault="003F22D4">
          <w:pPr>
            <w:pStyle w:val="Overskrift"/>
            <w:rPr>
              <w:lang w:val="en-US"/>
            </w:rPr>
          </w:pPr>
          <w:proofErr w:type="spellStart"/>
          <w:r w:rsidRPr="00885FF4">
            <w:rPr>
              <w:lang w:val="en-US"/>
            </w:rPr>
            <w:t>Indhold</w:t>
          </w:r>
          <w:proofErr w:type="spellEnd"/>
        </w:p>
        <w:p w14:paraId="7E0593E4" w14:textId="6E63E58D" w:rsidR="00611DED" w:rsidRDefault="003F22D4">
          <w:pPr>
            <w:pStyle w:val="Indholdsfortegnelse1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8250198" w:history="1">
            <w:r w:rsidR="00611DED" w:rsidRPr="00EC016C">
              <w:rPr>
                <w:rStyle w:val="Hyperlink"/>
                <w:noProof/>
              </w:rPr>
              <w:t>Resume</w:t>
            </w:r>
            <w:r w:rsidR="00611DED">
              <w:rPr>
                <w:noProof/>
                <w:webHidden/>
              </w:rPr>
              <w:tab/>
            </w:r>
            <w:r w:rsidR="00611DED">
              <w:rPr>
                <w:noProof/>
                <w:webHidden/>
              </w:rPr>
              <w:fldChar w:fldCharType="begin"/>
            </w:r>
            <w:r w:rsidR="00611DED">
              <w:rPr>
                <w:noProof/>
                <w:webHidden/>
              </w:rPr>
              <w:instrText xml:space="preserve"> PAGEREF _Toc58250198 \h </w:instrText>
            </w:r>
            <w:r w:rsidR="00611DED">
              <w:rPr>
                <w:noProof/>
                <w:webHidden/>
              </w:rPr>
            </w:r>
            <w:r w:rsidR="00611DED">
              <w:rPr>
                <w:noProof/>
                <w:webHidden/>
              </w:rPr>
              <w:fldChar w:fldCharType="separate"/>
            </w:r>
            <w:r w:rsidR="00611DED">
              <w:rPr>
                <w:noProof/>
                <w:webHidden/>
              </w:rPr>
              <w:t>1</w:t>
            </w:r>
            <w:r w:rsidR="00611DED">
              <w:rPr>
                <w:noProof/>
                <w:webHidden/>
              </w:rPr>
              <w:fldChar w:fldCharType="end"/>
            </w:r>
          </w:hyperlink>
        </w:p>
        <w:p w14:paraId="370790D5" w14:textId="6DE69B32" w:rsidR="00611DED" w:rsidRDefault="002968B4">
          <w:pPr>
            <w:pStyle w:val="Indholdsfortegnelse1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250199" w:history="1">
            <w:r w:rsidR="00611DED" w:rsidRPr="00EC016C">
              <w:rPr>
                <w:rStyle w:val="Hyperlink"/>
                <w:noProof/>
              </w:rPr>
              <w:t>Forord</w:t>
            </w:r>
            <w:r w:rsidR="00611DED">
              <w:rPr>
                <w:noProof/>
                <w:webHidden/>
              </w:rPr>
              <w:tab/>
            </w:r>
            <w:r w:rsidR="00611DED">
              <w:rPr>
                <w:noProof/>
                <w:webHidden/>
              </w:rPr>
              <w:fldChar w:fldCharType="begin"/>
            </w:r>
            <w:r w:rsidR="00611DED">
              <w:rPr>
                <w:noProof/>
                <w:webHidden/>
              </w:rPr>
              <w:instrText xml:space="preserve"> PAGEREF _Toc58250199 \h </w:instrText>
            </w:r>
            <w:r w:rsidR="00611DED">
              <w:rPr>
                <w:noProof/>
                <w:webHidden/>
              </w:rPr>
            </w:r>
            <w:r w:rsidR="00611DED">
              <w:rPr>
                <w:noProof/>
                <w:webHidden/>
              </w:rPr>
              <w:fldChar w:fldCharType="separate"/>
            </w:r>
            <w:r w:rsidR="00611DED">
              <w:rPr>
                <w:noProof/>
                <w:webHidden/>
              </w:rPr>
              <w:t>3</w:t>
            </w:r>
            <w:r w:rsidR="00611DED">
              <w:rPr>
                <w:noProof/>
                <w:webHidden/>
              </w:rPr>
              <w:fldChar w:fldCharType="end"/>
            </w:r>
          </w:hyperlink>
        </w:p>
        <w:p w14:paraId="384C10B9" w14:textId="2901CD33" w:rsidR="00611DED" w:rsidRDefault="002968B4">
          <w:pPr>
            <w:pStyle w:val="Indholdsfortegnelse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250200" w:history="1">
            <w:r w:rsidR="00611DED" w:rsidRPr="00EC016C">
              <w:rPr>
                <w:rStyle w:val="Hyperlink"/>
                <w:noProof/>
              </w:rPr>
              <w:t>Begreber og forkortelser</w:t>
            </w:r>
            <w:r w:rsidR="00611DED">
              <w:rPr>
                <w:noProof/>
                <w:webHidden/>
              </w:rPr>
              <w:tab/>
            </w:r>
            <w:r w:rsidR="00611DED">
              <w:rPr>
                <w:noProof/>
                <w:webHidden/>
              </w:rPr>
              <w:fldChar w:fldCharType="begin"/>
            </w:r>
            <w:r w:rsidR="00611DED">
              <w:rPr>
                <w:noProof/>
                <w:webHidden/>
              </w:rPr>
              <w:instrText xml:space="preserve"> PAGEREF _Toc58250200 \h </w:instrText>
            </w:r>
            <w:r w:rsidR="00611DED">
              <w:rPr>
                <w:noProof/>
                <w:webHidden/>
              </w:rPr>
            </w:r>
            <w:r w:rsidR="00611DED">
              <w:rPr>
                <w:noProof/>
                <w:webHidden/>
              </w:rPr>
              <w:fldChar w:fldCharType="separate"/>
            </w:r>
            <w:r w:rsidR="00611DED">
              <w:rPr>
                <w:noProof/>
                <w:webHidden/>
              </w:rPr>
              <w:t>4</w:t>
            </w:r>
            <w:r w:rsidR="00611DED">
              <w:rPr>
                <w:noProof/>
                <w:webHidden/>
              </w:rPr>
              <w:fldChar w:fldCharType="end"/>
            </w:r>
          </w:hyperlink>
        </w:p>
        <w:p w14:paraId="592A5EC6" w14:textId="61816DFC" w:rsidR="00611DED" w:rsidRDefault="002968B4">
          <w:pPr>
            <w:pStyle w:val="Indholdsfortegnelse1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250201" w:history="1">
            <w:r w:rsidR="00611DED" w:rsidRPr="00EC016C">
              <w:rPr>
                <w:rStyle w:val="Hyperlink"/>
                <w:noProof/>
              </w:rPr>
              <w:t>Indledning</w:t>
            </w:r>
            <w:r w:rsidR="00611DED">
              <w:rPr>
                <w:noProof/>
                <w:webHidden/>
              </w:rPr>
              <w:tab/>
            </w:r>
            <w:r w:rsidR="00611DED">
              <w:rPr>
                <w:noProof/>
                <w:webHidden/>
              </w:rPr>
              <w:fldChar w:fldCharType="begin"/>
            </w:r>
            <w:r w:rsidR="00611DED">
              <w:rPr>
                <w:noProof/>
                <w:webHidden/>
              </w:rPr>
              <w:instrText xml:space="preserve"> PAGEREF _Toc58250201 \h </w:instrText>
            </w:r>
            <w:r w:rsidR="00611DED">
              <w:rPr>
                <w:noProof/>
                <w:webHidden/>
              </w:rPr>
            </w:r>
            <w:r w:rsidR="00611DED">
              <w:rPr>
                <w:noProof/>
                <w:webHidden/>
              </w:rPr>
              <w:fldChar w:fldCharType="separate"/>
            </w:r>
            <w:r w:rsidR="00611DED">
              <w:rPr>
                <w:noProof/>
                <w:webHidden/>
              </w:rPr>
              <w:t>4</w:t>
            </w:r>
            <w:r w:rsidR="00611DED">
              <w:rPr>
                <w:noProof/>
                <w:webHidden/>
              </w:rPr>
              <w:fldChar w:fldCharType="end"/>
            </w:r>
          </w:hyperlink>
        </w:p>
        <w:p w14:paraId="4982BC67" w14:textId="341D8011" w:rsidR="00611DED" w:rsidRDefault="002968B4">
          <w:pPr>
            <w:pStyle w:val="Indholdsfortegnelse1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250202" w:history="1">
            <w:r w:rsidR="00611DED" w:rsidRPr="00EC016C">
              <w:rPr>
                <w:rStyle w:val="Hyperlink"/>
                <w:noProof/>
              </w:rPr>
              <w:t>Analyse</w:t>
            </w:r>
            <w:r w:rsidR="00611DED">
              <w:rPr>
                <w:noProof/>
                <w:webHidden/>
              </w:rPr>
              <w:tab/>
            </w:r>
            <w:r w:rsidR="00611DED">
              <w:rPr>
                <w:noProof/>
                <w:webHidden/>
              </w:rPr>
              <w:fldChar w:fldCharType="begin"/>
            </w:r>
            <w:r w:rsidR="00611DED">
              <w:rPr>
                <w:noProof/>
                <w:webHidden/>
              </w:rPr>
              <w:instrText xml:space="preserve"> PAGEREF _Toc58250202 \h </w:instrText>
            </w:r>
            <w:r w:rsidR="00611DED">
              <w:rPr>
                <w:noProof/>
                <w:webHidden/>
              </w:rPr>
            </w:r>
            <w:r w:rsidR="00611DED">
              <w:rPr>
                <w:noProof/>
                <w:webHidden/>
              </w:rPr>
              <w:fldChar w:fldCharType="separate"/>
            </w:r>
            <w:r w:rsidR="00611DED">
              <w:rPr>
                <w:noProof/>
                <w:webHidden/>
              </w:rPr>
              <w:t>5</w:t>
            </w:r>
            <w:r w:rsidR="00611DED">
              <w:rPr>
                <w:noProof/>
                <w:webHidden/>
              </w:rPr>
              <w:fldChar w:fldCharType="end"/>
            </w:r>
          </w:hyperlink>
        </w:p>
        <w:p w14:paraId="37829987" w14:textId="5E7CC7A9" w:rsidR="00611DED" w:rsidRDefault="002968B4">
          <w:pPr>
            <w:pStyle w:val="Indholdsfortegnelse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250203" w:history="1">
            <w:r w:rsidR="00611DED" w:rsidRPr="00EC016C">
              <w:rPr>
                <w:rStyle w:val="Hyperlink"/>
                <w:noProof/>
              </w:rPr>
              <w:t>Krav</w:t>
            </w:r>
            <w:r w:rsidR="00611DED">
              <w:rPr>
                <w:noProof/>
                <w:webHidden/>
              </w:rPr>
              <w:tab/>
            </w:r>
            <w:r w:rsidR="00611DED">
              <w:rPr>
                <w:noProof/>
                <w:webHidden/>
              </w:rPr>
              <w:fldChar w:fldCharType="begin"/>
            </w:r>
            <w:r w:rsidR="00611DED">
              <w:rPr>
                <w:noProof/>
                <w:webHidden/>
              </w:rPr>
              <w:instrText xml:space="preserve"> PAGEREF _Toc58250203 \h </w:instrText>
            </w:r>
            <w:r w:rsidR="00611DED">
              <w:rPr>
                <w:noProof/>
                <w:webHidden/>
              </w:rPr>
            </w:r>
            <w:r w:rsidR="00611DED">
              <w:rPr>
                <w:noProof/>
                <w:webHidden/>
              </w:rPr>
              <w:fldChar w:fldCharType="separate"/>
            </w:r>
            <w:r w:rsidR="00611DED">
              <w:rPr>
                <w:noProof/>
                <w:webHidden/>
              </w:rPr>
              <w:t>5</w:t>
            </w:r>
            <w:r w:rsidR="00611DED">
              <w:rPr>
                <w:noProof/>
                <w:webHidden/>
              </w:rPr>
              <w:fldChar w:fldCharType="end"/>
            </w:r>
          </w:hyperlink>
        </w:p>
        <w:p w14:paraId="2848AF47" w14:textId="7F9C1B46" w:rsidR="00611DED" w:rsidRDefault="002968B4">
          <w:pPr>
            <w:pStyle w:val="Indholdsfortegnelse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250204" w:history="1">
            <w:r w:rsidR="00611DED" w:rsidRPr="00EC016C">
              <w:rPr>
                <w:rStyle w:val="Hyperlink"/>
                <w:noProof/>
              </w:rPr>
              <w:t>Platform</w:t>
            </w:r>
            <w:r w:rsidR="00611DED">
              <w:rPr>
                <w:noProof/>
                <w:webHidden/>
              </w:rPr>
              <w:tab/>
            </w:r>
            <w:r w:rsidR="00611DED">
              <w:rPr>
                <w:noProof/>
                <w:webHidden/>
              </w:rPr>
              <w:fldChar w:fldCharType="begin"/>
            </w:r>
            <w:r w:rsidR="00611DED">
              <w:rPr>
                <w:noProof/>
                <w:webHidden/>
              </w:rPr>
              <w:instrText xml:space="preserve"> PAGEREF _Toc58250204 \h </w:instrText>
            </w:r>
            <w:r w:rsidR="00611DED">
              <w:rPr>
                <w:noProof/>
                <w:webHidden/>
              </w:rPr>
            </w:r>
            <w:r w:rsidR="00611DED">
              <w:rPr>
                <w:noProof/>
                <w:webHidden/>
              </w:rPr>
              <w:fldChar w:fldCharType="separate"/>
            </w:r>
            <w:r w:rsidR="00611DED">
              <w:rPr>
                <w:noProof/>
                <w:webHidden/>
              </w:rPr>
              <w:t>6</w:t>
            </w:r>
            <w:r w:rsidR="00611DED">
              <w:rPr>
                <w:noProof/>
                <w:webHidden/>
              </w:rPr>
              <w:fldChar w:fldCharType="end"/>
            </w:r>
          </w:hyperlink>
        </w:p>
        <w:p w14:paraId="07790B77" w14:textId="785DC46F" w:rsidR="00611DED" w:rsidRDefault="002968B4">
          <w:pPr>
            <w:pStyle w:val="Indholdsfortegnelse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250205" w:history="1">
            <w:r w:rsidR="00611DED" w:rsidRPr="00EC016C">
              <w:rPr>
                <w:rStyle w:val="Hyperlink"/>
                <w:noProof/>
              </w:rPr>
              <w:t>Servomotor</w:t>
            </w:r>
            <w:r w:rsidR="00611DED">
              <w:rPr>
                <w:noProof/>
                <w:webHidden/>
              </w:rPr>
              <w:tab/>
            </w:r>
            <w:r w:rsidR="00611DED">
              <w:rPr>
                <w:noProof/>
                <w:webHidden/>
              </w:rPr>
              <w:fldChar w:fldCharType="begin"/>
            </w:r>
            <w:r w:rsidR="00611DED">
              <w:rPr>
                <w:noProof/>
                <w:webHidden/>
              </w:rPr>
              <w:instrText xml:space="preserve"> PAGEREF _Toc58250205 \h </w:instrText>
            </w:r>
            <w:r w:rsidR="00611DED">
              <w:rPr>
                <w:noProof/>
                <w:webHidden/>
              </w:rPr>
            </w:r>
            <w:r w:rsidR="00611DED">
              <w:rPr>
                <w:noProof/>
                <w:webHidden/>
              </w:rPr>
              <w:fldChar w:fldCharType="separate"/>
            </w:r>
            <w:r w:rsidR="00611DED">
              <w:rPr>
                <w:noProof/>
                <w:webHidden/>
              </w:rPr>
              <w:t>7</w:t>
            </w:r>
            <w:r w:rsidR="00611DED">
              <w:rPr>
                <w:noProof/>
                <w:webHidden/>
              </w:rPr>
              <w:fldChar w:fldCharType="end"/>
            </w:r>
          </w:hyperlink>
        </w:p>
        <w:p w14:paraId="49B99172" w14:textId="70373118" w:rsidR="00611DED" w:rsidRDefault="002968B4">
          <w:pPr>
            <w:pStyle w:val="Indholdsfortegnelse1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250206" w:history="1">
            <w:r w:rsidR="00611DED" w:rsidRPr="00EC016C">
              <w:rPr>
                <w:rStyle w:val="Hyperlink"/>
                <w:noProof/>
              </w:rPr>
              <w:t>Design</w:t>
            </w:r>
            <w:r w:rsidR="00611DED">
              <w:rPr>
                <w:noProof/>
                <w:webHidden/>
              </w:rPr>
              <w:tab/>
            </w:r>
            <w:r w:rsidR="00611DED">
              <w:rPr>
                <w:noProof/>
                <w:webHidden/>
              </w:rPr>
              <w:fldChar w:fldCharType="begin"/>
            </w:r>
            <w:r w:rsidR="00611DED">
              <w:rPr>
                <w:noProof/>
                <w:webHidden/>
              </w:rPr>
              <w:instrText xml:space="preserve"> PAGEREF _Toc58250206 \h </w:instrText>
            </w:r>
            <w:r w:rsidR="00611DED">
              <w:rPr>
                <w:noProof/>
                <w:webHidden/>
              </w:rPr>
            </w:r>
            <w:r w:rsidR="00611DED">
              <w:rPr>
                <w:noProof/>
                <w:webHidden/>
              </w:rPr>
              <w:fldChar w:fldCharType="separate"/>
            </w:r>
            <w:r w:rsidR="00611DED">
              <w:rPr>
                <w:noProof/>
                <w:webHidden/>
              </w:rPr>
              <w:t>8</w:t>
            </w:r>
            <w:r w:rsidR="00611DED">
              <w:rPr>
                <w:noProof/>
                <w:webHidden/>
              </w:rPr>
              <w:fldChar w:fldCharType="end"/>
            </w:r>
          </w:hyperlink>
        </w:p>
        <w:p w14:paraId="6F0DAB9C" w14:textId="4E08B8B1" w:rsidR="00611DED" w:rsidRDefault="002968B4">
          <w:pPr>
            <w:pStyle w:val="Indholdsfortegnelse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250207" w:history="1">
            <w:r w:rsidR="00611DED" w:rsidRPr="00EC016C">
              <w:rPr>
                <w:rStyle w:val="Hyperlink"/>
                <w:noProof/>
              </w:rPr>
              <w:t>modes</w:t>
            </w:r>
            <w:r w:rsidR="00611DED">
              <w:rPr>
                <w:noProof/>
                <w:webHidden/>
              </w:rPr>
              <w:tab/>
            </w:r>
            <w:r w:rsidR="00611DED">
              <w:rPr>
                <w:noProof/>
                <w:webHidden/>
              </w:rPr>
              <w:fldChar w:fldCharType="begin"/>
            </w:r>
            <w:r w:rsidR="00611DED">
              <w:rPr>
                <w:noProof/>
                <w:webHidden/>
              </w:rPr>
              <w:instrText xml:space="preserve"> PAGEREF _Toc58250207 \h </w:instrText>
            </w:r>
            <w:r w:rsidR="00611DED">
              <w:rPr>
                <w:noProof/>
                <w:webHidden/>
              </w:rPr>
            </w:r>
            <w:r w:rsidR="00611DED">
              <w:rPr>
                <w:noProof/>
                <w:webHidden/>
              </w:rPr>
              <w:fldChar w:fldCharType="separate"/>
            </w:r>
            <w:r w:rsidR="00611DED">
              <w:rPr>
                <w:noProof/>
                <w:webHidden/>
              </w:rPr>
              <w:t>8</w:t>
            </w:r>
            <w:r w:rsidR="00611DED">
              <w:rPr>
                <w:noProof/>
                <w:webHidden/>
              </w:rPr>
              <w:fldChar w:fldCharType="end"/>
            </w:r>
          </w:hyperlink>
        </w:p>
        <w:p w14:paraId="7A7D80C5" w14:textId="175315C0" w:rsidR="00611DED" w:rsidRDefault="002968B4">
          <w:pPr>
            <w:pStyle w:val="Indholdsfortegnelse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250208" w:history="1">
            <w:r w:rsidR="00611DED" w:rsidRPr="00EC016C">
              <w:rPr>
                <w:rStyle w:val="Hyperlink"/>
                <w:noProof/>
              </w:rPr>
              <w:t>Feedbacksignaler</w:t>
            </w:r>
            <w:r w:rsidR="00611DED">
              <w:rPr>
                <w:noProof/>
                <w:webHidden/>
              </w:rPr>
              <w:tab/>
            </w:r>
            <w:r w:rsidR="00611DED">
              <w:rPr>
                <w:noProof/>
                <w:webHidden/>
              </w:rPr>
              <w:fldChar w:fldCharType="begin"/>
            </w:r>
            <w:r w:rsidR="00611DED">
              <w:rPr>
                <w:noProof/>
                <w:webHidden/>
              </w:rPr>
              <w:instrText xml:space="preserve"> PAGEREF _Toc58250208 \h </w:instrText>
            </w:r>
            <w:r w:rsidR="00611DED">
              <w:rPr>
                <w:noProof/>
                <w:webHidden/>
              </w:rPr>
            </w:r>
            <w:r w:rsidR="00611DED">
              <w:rPr>
                <w:noProof/>
                <w:webHidden/>
              </w:rPr>
              <w:fldChar w:fldCharType="separate"/>
            </w:r>
            <w:r w:rsidR="00611DED">
              <w:rPr>
                <w:noProof/>
                <w:webHidden/>
              </w:rPr>
              <w:t>8</w:t>
            </w:r>
            <w:r w:rsidR="00611DED">
              <w:rPr>
                <w:noProof/>
                <w:webHidden/>
              </w:rPr>
              <w:fldChar w:fldCharType="end"/>
            </w:r>
          </w:hyperlink>
        </w:p>
        <w:p w14:paraId="3BC20492" w14:textId="04DD73C9" w:rsidR="00611DED" w:rsidRDefault="002968B4">
          <w:pPr>
            <w:pStyle w:val="Indholdsfortegnelse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250209" w:history="1">
            <w:r w:rsidR="00611DED" w:rsidRPr="00EC016C">
              <w:rPr>
                <w:rStyle w:val="Hyperlink"/>
                <w:noProof/>
              </w:rPr>
              <w:t>Aktivitetsdiagram</w:t>
            </w:r>
            <w:r w:rsidR="00611DED">
              <w:rPr>
                <w:noProof/>
                <w:webHidden/>
              </w:rPr>
              <w:tab/>
            </w:r>
            <w:r w:rsidR="00611DED">
              <w:rPr>
                <w:noProof/>
                <w:webHidden/>
              </w:rPr>
              <w:fldChar w:fldCharType="begin"/>
            </w:r>
            <w:r w:rsidR="00611DED">
              <w:rPr>
                <w:noProof/>
                <w:webHidden/>
              </w:rPr>
              <w:instrText xml:space="preserve"> PAGEREF _Toc58250209 \h </w:instrText>
            </w:r>
            <w:r w:rsidR="00611DED">
              <w:rPr>
                <w:noProof/>
                <w:webHidden/>
              </w:rPr>
            </w:r>
            <w:r w:rsidR="00611DED">
              <w:rPr>
                <w:noProof/>
                <w:webHidden/>
              </w:rPr>
              <w:fldChar w:fldCharType="separate"/>
            </w:r>
            <w:r w:rsidR="00611DED">
              <w:rPr>
                <w:noProof/>
                <w:webHidden/>
              </w:rPr>
              <w:t>9</w:t>
            </w:r>
            <w:r w:rsidR="00611DED">
              <w:rPr>
                <w:noProof/>
                <w:webHidden/>
              </w:rPr>
              <w:fldChar w:fldCharType="end"/>
            </w:r>
          </w:hyperlink>
        </w:p>
        <w:p w14:paraId="1D362A63" w14:textId="15ED4680" w:rsidR="00611DED" w:rsidRDefault="002968B4">
          <w:pPr>
            <w:pStyle w:val="Indholdsfortegnelse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250210" w:history="1">
            <w:r w:rsidR="00611DED" w:rsidRPr="00EC016C">
              <w:rPr>
                <w:rStyle w:val="Hyperlink"/>
                <w:noProof/>
              </w:rPr>
              <w:t>Interface</w:t>
            </w:r>
            <w:r w:rsidR="00611DED">
              <w:rPr>
                <w:noProof/>
                <w:webHidden/>
              </w:rPr>
              <w:tab/>
            </w:r>
            <w:r w:rsidR="00611DED">
              <w:rPr>
                <w:noProof/>
                <w:webHidden/>
              </w:rPr>
              <w:fldChar w:fldCharType="begin"/>
            </w:r>
            <w:r w:rsidR="00611DED">
              <w:rPr>
                <w:noProof/>
                <w:webHidden/>
              </w:rPr>
              <w:instrText xml:space="preserve"> PAGEREF _Toc58250210 \h </w:instrText>
            </w:r>
            <w:r w:rsidR="00611DED">
              <w:rPr>
                <w:noProof/>
                <w:webHidden/>
              </w:rPr>
            </w:r>
            <w:r w:rsidR="00611DED">
              <w:rPr>
                <w:noProof/>
                <w:webHidden/>
              </w:rPr>
              <w:fldChar w:fldCharType="separate"/>
            </w:r>
            <w:r w:rsidR="00611DED">
              <w:rPr>
                <w:noProof/>
                <w:webHidden/>
              </w:rPr>
              <w:t>10</w:t>
            </w:r>
            <w:r w:rsidR="00611DED">
              <w:rPr>
                <w:noProof/>
                <w:webHidden/>
              </w:rPr>
              <w:fldChar w:fldCharType="end"/>
            </w:r>
          </w:hyperlink>
        </w:p>
        <w:p w14:paraId="4204C72B" w14:textId="285264E5" w:rsidR="00611DED" w:rsidRDefault="002968B4">
          <w:pPr>
            <w:pStyle w:val="Indholdsfortegnelse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250211" w:history="1">
            <w:r w:rsidR="00611DED" w:rsidRPr="00EC016C">
              <w:rPr>
                <w:rStyle w:val="Hyperlink"/>
                <w:noProof/>
              </w:rPr>
              <w:t>styring efter solopgang og solnedgang</w:t>
            </w:r>
            <w:r w:rsidR="00611DED">
              <w:rPr>
                <w:noProof/>
                <w:webHidden/>
              </w:rPr>
              <w:tab/>
            </w:r>
            <w:r w:rsidR="00611DED">
              <w:rPr>
                <w:noProof/>
                <w:webHidden/>
              </w:rPr>
              <w:fldChar w:fldCharType="begin"/>
            </w:r>
            <w:r w:rsidR="00611DED">
              <w:rPr>
                <w:noProof/>
                <w:webHidden/>
              </w:rPr>
              <w:instrText xml:space="preserve"> PAGEREF _Toc58250211 \h </w:instrText>
            </w:r>
            <w:r w:rsidR="00611DED">
              <w:rPr>
                <w:noProof/>
                <w:webHidden/>
              </w:rPr>
            </w:r>
            <w:r w:rsidR="00611DED">
              <w:rPr>
                <w:noProof/>
                <w:webHidden/>
              </w:rPr>
              <w:fldChar w:fldCharType="separate"/>
            </w:r>
            <w:r w:rsidR="00611DED">
              <w:rPr>
                <w:noProof/>
                <w:webHidden/>
              </w:rPr>
              <w:t>11</w:t>
            </w:r>
            <w:r w:rsidR="00611DED">
              <w:rPr>
                <w:noProof/>
                <w:webHidden/>
              </w:rPr>
              <w:fldChar w:fldCharType="end"/>
            </w:r>
          </w:hyperlink>
        </w:p>
        <w:p w14:paraId="4C59A718" w14:textId="72868BF6" w:rsidR="00611DED" w:rsidRDefault="002968B4">
          <w:pPr>
            <w:pStyle w:val="Indholdsfortegnelse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250212" w:history="1">
            <w:r w:rsidR="00611DED" w:rsidRPr="00EC016C">
              <w:rPr>
                <w:rStyle w:val="Hyperlink"/>
                <w:noProof/>
              </w:rPr>
              <w:t>Energiforbrug</w:t>
            </w:r>
            <w:r w:rsidR="00611DED">
              <w:rPr>
                <w:noProof/>
                <w:webHidden/>
              </w:rPr>
              <w:tab/>
            </w:r>
            <w:r w:rsidR="00611DED">
              <w:rPr>
                <w:noProof/>
                <w:webHidden/>
              </w:rPr>
              <w:fldChar w:fldCharType="begin"/>
            </w:r>
            <w:r w:rsidR="00611DED">
              <w:rPr>
                <w:noProof/>
                <w:webHidden/>
              </w:rPr>
              <w:instrText xml:space="preserve"> PAGEREF _Toc58250212 \h </w:instrText>
            </w:r>
            <w:r w:rsidR="00611DED">
              <w:rPr>
                <w:noProof/>
                <w:webHidden/>
              </w:rPr>
            </w:r>
            <w:r w:rsidR="00611DED">
              <w:rPr>
                <w:noProof/>
                <w:webHidden/>
              </w:rPr>
              <w:fldChar w:fldCharType="separate"/>
            </w:r>
            <w:r w:rsidR="00611DED">
              <w:rPr>
                <w:noProof/>
                <w:webHidden/>
              </w:rPr>
              <w:t>12</w:t>
            </w:r>
            <w:r w:rsidR="00611DED">
              <w:rPr>
                <w:noProof/>
                <w:webHidden/>
              </w:rPr>
              <w:fldChar w:fldCharType="end"/>
            </w:r>
          </w:hyperlink>
        </w:p>
        <w:p w14:paraId="266C21D5" w14:textId="5979958C" w:rsidR="00611DED" w:rsidRDefault="002968B4">
          <w:pPr>
            <w:pStyle w:val="Indholdsfortegnelse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250213" w:history="1">
            <w:r w:rsidR="00611DED" w:rsidRPr="00EC016C">
              <w:rPr>
                <w:rStyle w:val="Hyperlink"/>
                <w:noProof/>
              </w:rPr>
              <w:t>Sleep mode</w:t>
            </w:r>
            <w:r w:rsidR="00611DED">
              <w:rPr>
                <w:noProof/>
                <w:webHidden/>
              </w:rPr>
              <w:tab/>
            </w:r>
            <w:r w:rsidR="00611DED">
              <w:rPr>
                <w:noProof/>
                <w:webHidden/>
              </w:rPr>
              <w:fldChar w:fldCharType="begin"/>
            </w:r>
            <w:r w:rsidR="00611DED">
              <w:rPr>
                <w:noProof/>
                <w:webHidden/>
              </w:rPr>
              <w:instrText xml:space="preserve"> PAGEREF _Toc58250213 \h </w:instrText>
            </w:r>
            <w:r w:rsidR="00611DED">
              <w:rPr>
                <w:noProof/>
                <w:webHidden/>
              </w:rPr>
            </w:r>
            <w:r w:rsidR="00611DED">
              <w:rPr>
                <w:noProof/>
                <w:webHidden/>
              </w:rPr>
              <w:fldChar w:fldCharType="separate"/>
            </w:r>
            <w:r w:rsidR="00611DED">
              <w:rPr>
                <w:noProof/>
                <w:webHidden/>
              </w:rPr>
              <w:t>14</w:t>
            </w:r>
            <w:r w:rsidR="00611DED">
              <w:rPr>
                <w:noProof/>
                <w:webHidden/>
              </w:rPr>
              <w:fldChar w:fldCharType="end"/>
            </w:r>
          </w:hyperlink>
        </w:p>
        <w:p w14:paraId="1D5AA140" w14:textId="3C9E3D94" w:rsidR="00611DED" w:rsidRDefault="002968B4">
          <w:pPr>
            <w:pStyle w:val="Indholdsfortegnelse1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250214" w:history="1">
            <w:r w:rsidR="00611DED" w:rsidRPr="00EC016C">
              <w:rPr>
                <w:rStyle w:val="Hyperlink"/>
                <w:noProof/>
              </w:rPr>
              <w:t>Implementering</w:t>
            </w:r>
            <w:r w:rsidR="00611DED">
              <w:rPr>
                <w:noProof/>
                <w:webHidden/>
              </w:rPr>
              <w:tab/>
            </w:r>
            <w:r w:rsidR="00611DED">
              <w:rPr>
                <w:noProof/>
                <w:webHidden/>
              </w:rPr>
              <w:fldChar w:fldCharType="begin"/>
            </w:r>
            <w:r w:rsidR="00611DED">
              <w:rPr>
                <w:noProof/>
                <w:webHidden/>
              </w:rPr>
              <w:instrText xml:space="preserve"> PAGEREF _Toc58250214 \h </w:instrText>
            </w:r>
            <w:r w:rsidR="00611DED">
              <w:rPr>
                <w:noProof/>
                <w:webHidden/>
              </w:rPr>
            </w:r>
            <w:r w:rsidR="00611DED">
              <w:rPr>
                <w:noProof/>
                <w:webHidden/>
              </w:rPr>
              <w:fldChar w:fldCharType="separate"/>
            </w:r>
            <w:r w:rsidR="00611DED">
              <w:rPr>
                <w:noProof/>
                <w:webHidden/>
              </w:rPr>
              <w:t>16</w:t>
            </w:r>
            <w:r w:rsidR="00611DED">
              <w:rPr>
                <w:noProof/>
                <w:webHidden/>
              </w:rPr>
              <w:fldChar w:fldCharType="end"/>
            </w:r>
          </w:hyperlink>
        </w:p>
        <w:p w14:paraId="38E8E8EB" w14:textId="4DA0BF33" w:rsidR="00611DED" w:rsidRDefault="002968B4">
          <w:pPr>
            <w:pStyle w:val="Indholdsfortegnelse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250215" w:history="1">
            <w:r w:rsidR="00611DED" w:rsidRPr="00EC016C">
              <w:rPr>
                <w:rStyle w:val="Hyperlink"/>
                <w:noProof/>
              </w:rPr>
              <w:t>hardwareopbygning</w:t>
            </w:r>
            <w:r w:rsidR="00611DED">
              <w:rPr>
                <w:noProof/>
                <w:webHidden/>
              </w:rPr>
              <w:tab/>
            </w:r>
            <w:r w:rsidR="00611DED">
              <w:rPr>
                <w:noProof/>
                <w:webHidden/>
              </w:rPr>
              <w:fldChar w:fldCharType="begin"/>
            </w:r>
            <w:r w:rsidR="00611DED">
              <w:rPr>
                <w:noProof/>
                <w:webHidden/>
              </w:rPr>
              <w:instrText xml:space="preserve"> PAGEREF _Toc58250215 \h </w:instrText>
            </w:r>
            <w:r w:rsidR="00611DED">
              <w:rPr>
                <w:noProof/>
                <w:webHidden/>
              </w:rPr>
            </w:r>
            <w:r w:rsidR="00611DED">
              <w:rPr>
                <w:noProof/>
                <w:webHidden/>
              </w:rPr>
              <w:fldChar w:fldCharType="separate"/>
            </w:r>
            <w:r w:rsidR="00611DED">
              <w:rPr>
                <w:noProof/>
                <w:webHidden/>
              </w:rPr>
              <w:t>16</w:t>
            </w:r>
            <w:r w:rsidR="00611DED">
              <w:rPr>
                <w:noProof/>
                <w:webHidden/>
              </w:rPr>
              <w:fldChar w:fldCharType="end"/>
            </w:r>
          </w:hyperlink>
        </w:p>
        <w:p w14:paraId="5A3C62F3" w14:textId="2BB523AA" w:rsidR="00611DED" w:rsidRDefault="002968B4">
          <w:pPr>
            <w:pStyle w:val="Indholdsfortegnelse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250216" w:history="1">
            <w:r w:rsidR="00611DED" w:rsidRPr="00EC016C">
              <w:rPr>
                <w:rStyle w:val="Hyperlink"/>
                <w:noProof/>
              </w:rPr>
              <w:t>kode</w:t>
            </w:r>
            <w:r w:rsidR="00611DED">
              <w:rPr>
                <w:noProof/>
                <w:webHidden/>
              </w:rPr>
              <w:tab/>
            </w:r>
            <w:r w:rsidR="00611DED">
              <w:rPr>
                <w:noProof/>
                <w:webHidden/>
              </w:rPr>
              <w:fldChar w:fldCharType="begin"/>
            </w:r>
            <w:r w:rsidR="00611DED">
              <w:rPr>
                <w:noProof/>
                <w:webHidden/>
              </w:rPr>
              <w:instrText xml:space="preserve"> PAGEREF _Toc58250216 \h </w:instrText>
            </w:r>
            <w:r w:rsidR="00611DED">
              <w:rPr>
                <w:noProof/>
                <w:webHidden/>
              </w:rPr>
            </w:r>
            <w:r w:rsidR="00611DED">
              <w:rPr>
                <w:noProof/>
                <w:webHidden/>
              </w:rPr>
              <w:fldChar w:fldCharType="separate"/>
            </w:r>
            <w:r w:rsidR="00611DED">
              <w:rPr>
                <w:noProof/>
                <w:webHidden/>
              </w:rPr>
              <w:t>18</w:t>
            </w:r>
            <w:r w:rsidR="00611DED">
              <w:rPr>
                <w:noProof/>
                <w:webHidden/>
              </w:rPr>
              <w:fldChar w:fldCharType="end"/>
            </w:r>
          </w:hyperlink>
        </w:p>
        <w:p w14:paraId="59ACED7A" w14:textId="7F119C4B" w:rsidR="00611DED" w:rsidRDefault="002968B4">
          <w:pPr>
            <w:pStyle w:val="Indholdsfortegnelse1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250217" w:history="1">
            <w:r w:rsidR="00611DED" w:rsidRPr="00EC016C">
              <w:rPr>
                <w:rStyle w:val="Hyperlink"/>
                <w:noProof/>
              </w:rPr>
              <w:t>Verifikation (LGR)</w:t>
            </w:r>
            <w:r w:rsidR="00611DED">
              <w:rPr>
                <w:noProof/>
                <w:webHidden/>
              </w:rPr>
              <w:tab/>
            </w:r>
            <w:r w:rsidR="00611DED">
              <w:rPr>
                <w:noProof/>
                <w:webHidden/>
              </w:rPr>
              <w:fldChar w:fldCharType="begin"/>
            </w:r>
            <w:r w:rsidR="00611DED">
              <w:rPr>
                <w:noProof/>
                <w:webHidden/>
              </w:rPr>
              <w:instrText xml:space="preserve"> PAGEREF _Toc58250217 \h </w:instrText>
            </w:r>
            <w:r w:rsidR="00611DED">
              <w:rPr>
                <w:noProof/>
                <w:webHidden/>
              </w:rPr>
            </w:r>
            <w:r w:rsidR="00611DED">
              <w:rPr>
                <w:noProof/>
                <w:webHidden/>
              </w:rPr>
              <w:fldChar w:fldCharType="separate"/>
            </w:r>
            <w:r w:rsidR="00611DED">
              <w:rPr>
                <w:noProof/>
                <w:webHidden/>
              </w:rPr>
              <w:t>19</w:t>
            </w:r>
            <w:r w:rsidR="00611DED">
              <w:rPr>
                <w:noProof/>
                <w:webHidden/>
              </w:rPr>
              <w:fldChar w:fldCharType="end"/>
            </w:r>
          </w:hyperlink>
        </w:p>
        <w:p w14:paraId="5A1F3C0F" w14:textId="6AA34970" w:rsidR="00611DED" w:rsidRDefault="002968B4">
          <w:pPr>
            <w:pStyle w:val="Indholdsfortegnelse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250218" w:history="1">
            <w:r w:rsidR="00611DED" w:rsidRPr="00EC016C">
              <w:rPr>
                <w:rStyle w:val="Hyperlink"/>
                <w:noProof/>
              </w:rPr>
              <w:t>Test</w:t>
            </w:r>
            <w:r w:rsidR="00611DED">
              <w:rPr>
                <w:noProof/>
                <w:webHidden/>
              </w:rPr>
              <w:tab/>
            </w:r>
            <w:r w:rsidR="00611DED">
              <w:rPr>
                <w:noProof/>
                <w:webHidden/>
              </w:rPr>
              <w:fldChar w:fldCharType="begin"/>
            </w:r>
            <w:r w:rsidR="00611DED">
              <w:rPr>
                <w:noProof/>
                <w:webHidden/>
              </w:rPr>
              <w:instrText xml:space="preserve"> PAGEREF _Toc58250218 \h </w:instrText>
            </w:r>
            <w:r w:rsidR="00611DED">
              <w:rPr>
                <w:noProof/>
                <w:webHidden/>
              </w:rPr>
            </w:r>
            <w:r w:rsidR="00611DED">
              <w:rPr>
                <w:noProof/>
                <w:webHidden/>
              </w:rPr>
              <w:fldChar w:fldCharType="separate"/>
            </w:r>
            <w:r w:rsidR="00611DED">
              <w:rPr>
                <w:noProof/>
                <w:webHidden/>
              </w:rPr>
              <w:t>20</w:t>
            </w:r>
            <w:r w:rsidR="00611DED">
              <w:rPr>
                <w:noProof/>
                <w:webHidden/>
              </w:rPr>
              <w:fldChar w:fldCharType="end"/>
            </w:r>
          </w:hyperlink>
        </w:p>
        <w:p w14:paraId="7B4FE403" w14:textId="2D81B051" w:rsidR="00611DED" w:rsidRDefault="002968B4">
          <w:pPr>
            <w:pStyle w:val="Indholdsfortegnelse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250219" w:history="1">
            <w:r w:rsidR="00611DED" w:rsidRPr="00EC016C">
              <w:rPr>
                <w:rStyle w:val="Hyperlink"/>
                <w:noProof/>
              </w:rPr>
              <w:t>Resultat</w:t>
            </w:r>
            <w:r w:rsidR="00611DED">
              <w:rPr>
                <w:noProof/>
                <w:webHidden/>
              </w:rPr>
              <w:tab/>
            </w:r>
            <w:r w:rsidR="00611DED">
              <w:rPr>
                <w:noProof/>
                <w:webHidden/>
              </w:rPr>
              <w:fldChar w:fldCharType="begin"/>
            </w:r>
            <w:r w:rsidR="00611DED">
              <w:rPr>
                <w:noProof/>
                <w:webHidden/>
              </w:rPr>
              <w:instrText xml:space="preserve"> PAGEREF _Toc58250219 \h </w:instrText>
            </w:r>
            <w:r w:rsidR="00611DED">
              <w:rPr>
                <w:noProof/>
                <w:webHidden/>
              </w:rPr>
            </w:r>
            <w:r w:rsidR="00611DED">
              <w:rPr>
                <w:noProof/>
                <w:webHidden/>
              </w:rPr>
              <w:fldChar w:fldCharType="separate"/>
            </w:r>
            <w:r w:rsidR="00611DED">
              <w:rPr>
                <w:noProof/>
                <w:webHidden/>
              </w:rPr>
              <w:t>22</w:t>
            </w:r>
            <w:r w:rsidR="00611DED">
              <w:rPr>
                <w:noProof/>
                <w:webHidden/>
              </w:rPr>
              <w:fldChar w:fldCharType="end"/>
            </w:r>
          </w:hyperlink>
        </w:p>
        <w:p w14:paraId="42EB3BC1" w14:textId="2DD7D469" w:rsidR="00611DED" w:rsidRDefault="002968B4">
          <w:pPr>
            <w:pStyle w:val="Indholdsfortegnelse1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250220" w:history="1">
            <w:r w:rsidR="00611DED" w:rsidRPr="00EC016C">
              <w:rPr>
                <w:rStyle w:val="Hyperlink"/>
                <w:noProof/>
              </w:rPr>
              <w:t>Konklusion</w:t>
            </w:r>
            <w:r w:rsidR="00611DED">
              <w:rPr>
                <w:noProof/>
                <w:webHidden/>
              </w:rPr>
              <w:tab/>
            </w:r>
            <w:r w:rsidR="00611DED">
              <w:rPr>
                <w:noProof/>
                <w:webHidden/>
              </w:rPr>
              <w:fldChar w:fldCharType="begin"/>
            </w:r>
            <w:r w:rsidR="00611DED">
              <w:rPr>
                <w:noProof/>
                <w:webHidden/>
              </w:rPr>
              <w:instrText xml:space="preserve"> PAGEREF _Toc58250220 \h </w:instrText>
            </w:r>
            <w:r w:rsidR="00611DED">
              <w:rPr>
                <w:noProof/>
                <w:webHidden/>
              </w:rPr>
            </w:r>
            <w:r w:rsidR="00611DED">
              <w:rPr>
                <w:noProof/>
                <w:webHidden/>
              </w:rPr>
              <w:fldChar w:fldCharType="separate"/>
            </w:r>
            <w:r w:rsidR="00611DED">
              <w:rPr>
                <w:noProof/>
                <w:webHidden/>
              </w:rPr>
              <w:t>24</w:t>
            </w:r>
            <w:r w:rsidR="00611DED">
              <w:rPr>
                <w:noProof/>
                <w:webHidden/>
              </w:rPr>
              <w:fldChar w:fldCharType="end"/>
            </w:r>
          </w:hyperlink>
        </w:p>
        <w:p w14:paraId="55602DE8" w14:textId="45010A7A" w:rsidR="00611DED" w:rsidRDefault="002968B4">
          <w:pPr>
            <w:pStyle w:val="Indholdsfortegnelse1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250221" w:history="1">
            <w:r w:rsidR="00611DED" w:rsidRPr="00EC016C">
              <w:rPr>
                <w:rStyle w:val="Hyperlink"/>
                <w:noProof/>
              </w:rPr>
              <w:t>Referenceliste for samlet dokumentation</w:t>
            </w:r>
            <w:r w:rsidR="00611DED">
              <w:rPr>
                <w:noProof/>
                <w:webHidden/>
              </w:rPr>
              <w:tab/>
            </w:r>
            <w:r w:rsidR="00611DED">
              <w:rPr>
                <w:noProof/>
                <w:webHidden/>
              </w:rPr>
              <w:fldChar w:fldCharType="begin"/>
            </w:r>
            <w:r w:rsidR="00611DED">
              <w:rPr>
                <w:noProof/>
                <w:webHidden/>
              </w:rPr>
              <w:instrText xml:space="preserve"> PAGEREF _Toc58250221 \h </w:instrText>
            </w:r>
            <w:r w:rsidR="00611DED">
              <w:rPr>
                <w:noProof/>
                <w:webHidden/>
              </w:rPr>
            </w:r>
            <w:r w:rsidR="00611DED">
              <w:rPr>
                <w:noProof/>
                <w:webHidden/>
              </w:rPr>
              <w:fldChar w:fldCharType="separate"/>
            </w:r>
            <w:r w:rsidR="00611DED">
              <w:rPr>
                <w:noProof/>
                <w:webHidden/>
              </w:rPr>
              <w:t>25</w:t>
            </w:r>
            <w:r w:rsidR="00611DED">
              <w:rPr>
                <w:noProof/>
                <w:webHidden/>
              </w:rPr>
              <w:fldChar w:fldCharType="end"/>
            </w:r>
          </w:hyperlink>
        </w:p>
        <w:p w14:paraId="30C96D44" w14:textId="65CE1278" w:rsidR="003F22D4" w:rsidRDefault="003F22D4">
          <w:r>
            <w:rPr>
              <w:b/>
              <w:bCs/>
            </w:rPr>
            <w:fldChar w:fldCharType="end"/>
          </w:r>
        </w:p>
      </w:sdtContent>
    </w:sdt>
    <w:p w14:paraId="4A8694F4" w14:textId="188B526B" w:rsidR="003F22D4" w:rsidRDefault="003F22D4" w:rsidP="007E092B">
      <w:pPr>
        <w:pStyle w:val="Overskrift1"/>
      </w:pPr>
      <w:r>
        <w:br w:type="page"/>
      </w:r>
      <w:bookmarkStart w:id="6" w:name="_Toc40787143"/>
      <w:bookmarkStart w:id="7" w:name="_Toc41306419"/>
      <w:bookmarkStart w:id="8" w:name="_Toc58250199"/>
      <w:r w:rsidR="007E092B">
        <w:lastRenderedPageBreak/>
        <w:t>Forord</w:t>
      </w:r>
      <w:bookmarkEnd w:id="6"/>
      <w:bookmarkEnd w:id="7"/>
      <w:bookmarkEnd w:id="8"/>
    </w:p>
    <w:p w14:paraId="33E58560" w14:textId="0E48D400" w:rsidR="00BA1A0D" w:rsidRDefault="00BA1A0D" w:rsidP="00BA1A0D">
      <w:r>
        <w:t xml:space="preserve">Denne rapport er dokumentation for det selvvalgte projekt der er arbejdet med </w:t>
      </w:r>
      <w:r w:rsidR="002B7AF8">
        <w:t>under faget ’</w:t>
      </w:r>
      <w:r w:rsidR="008011CB">
        <w:t xml:space="preserve">E5IOT’ der omhandler </w:t>
      </w:r>
      <w:r w:rsidR="00611DED">
        <w:t>konceptet</w:t>
      </w:r>
      <w:r w:rsidR="008011CB">
        <w:t xml:space="preserve"> ’Internet Of Things’</w:t>
      </w:r>
      <w:r w:rsidR="00DB3CAF">
        <w:t xml:space="preserve">. </w:t>
      </w:r>
    </w:p>
    <w:p w14:paraId="4A46A1C8" w14:textId="77777777" w:rsidR="00A91475" w:rsidRDefault="00A91475" w:rsidP="00031CF1">
      <w:pPr>
        <w:rPr>
          <w:b/>
        </w:rPr>
      </w:pPr>
    </w:p>
    <w:p w14:paraId="2228CAB7" w14:textId="571CDF8B" w:rsidR="00031CF1" w:rsidRPr="00B31B4F" w:rsidRDefault="00031CF1" w:rsidP="00031CF1">
      <w:r w:rsidRPr="00B31B4F">
        <w:rPr>
          <w:b/>
        </w:rPr>
        <w:t xml:space="preserve">Hvem </w:t>
      </w:r>
      <w:r w:rsidR="003F5598">
        <w:rPr>
          <w:b/>
        </w:rPr>
        <w:t xml:space="preserve">er </w:t>
      </w:r>
      <w:r w:rsidR="009824B4">
        <w:rPr>
          <w:b/>
        </w:rPr>
        <w:t>jeg:</w:t>
      </w:r>
    </w:p>
    <w:p w14:paraId="7BC4890C" w14:textId="2462DBC3" w:rsidR="00031CF1" w:rsidRPr="00B31B4F" w:rsidRDefault="00031CF1" w:rsidP="0027108B">
      <w:pPr>
        <w:rPr>
          <w:b/>
        </w:rPr>
      </w:pPr>
      <w:r w:rsidRPr="00B31B4F">
        <w:t xml:space="preserve">Lasse Greve Rasmussen </w:t>
      </w:r>
    </w:p>
    <w:p w14:paraId="3DCA8247" w14:textId="77777777" w:rsidR="00031CF1" w:rsidRPr="00B31B4F" w:rsidRDefault="00031CF1" w:rsidP="00031CF1">
      <w:r w:rsidRPr="00B31B4F">
        <w:rPr>
          <w:b/>
        </w:rPr>
        <w:t>Uddannelsessted:</w:t>
      </w:r>
      <w:r w:rsidRPr="00B31B4F">
        <w:t xml:space="preserve"> Aarhus Universitet, Herning</w:t>
      </w:r>
    </w:p>
    <w:p w14:paraId="1CF4AD72" w14:textId="77777777" w:rsidR="00031CF1" w:rsidRPr="00B31B4F" w:rsidRDefault="00031CF1" w:rsidP="00031CF1">
      <w:r w:rsidRPr="00B31B4F">
        <w:rPr>
          <w:b/>
        </w:rPr>
        <w:t>Studieretning:</w:t>
      </w:r>
      <w:r w:rsidRPr="00B31B4F">
        <w:t xml:space="preserve"> Ingeniør - Elektronik</w:t>
      </w:r>
    </w:p>
    <w:p w14:paraId="71AEA51C" w14:textId="6F83E482" w:rsidR="00031CF1" w:rsidRPr="00B31B4F" w:rsidRDefault="00031CF1" w:rsidP="00031CF1">
      <w:r w:rsidRPr="00B31B4F">
        <w:rPr>
          <w:b/>
        </w:rPr>
        <w:t>Semester:</w:t>
      </w:r>
      <w:r w:rsidRPr="00B31B4F">
        <w:t xml:space="preserve"> </w:t>
      </w:r>
      <w:r w:rsidR="00B23A54">
        <w:t>5</w:t>
      </w:r>
      <w:r w:rsidRPr="00B31B4F">
        <w:t>. semester</w:t>
      </w:r>
    </w:p>
    <w:p w14:paraId="4C1EA841" w14:textId="039B68B9" w:rsidR="00891904" w:rsidRDefault="005C3361" w:rsidP="00741FD4">
      <w:ins w:id="9" w:author="Lasse Greve Rasmussen" w:date="2020-12-08T09:22:00Z">
        <w:r>
          <w:rPr>
            <w:b/>
          </w:rPr>
          <w:t>Underviser</w:t>
        </w:r>
        <w:r w:rsidR="00690886">
          <w:rPr>
            <w:b/>
          </w:rPr>
          <w:t>e</w:t>
        </w:r>
      </w:ins>
      <w:del w:id="10" w:author="Lasse Greve Rasmussen" w:date="2020-12-08T09:22:00Z">
        <w:r>
          <w:rPr>
            <w:b/>
          </w:rPr>
          <w:delText>Underviser</w:delText>
        </w:r>
      </w:del>
      <w:r w:rsidR="00031CF1" w:rsidRPr="00B31B4F">
        <w:rPr>
          <w:b/>
        </w:rPr>
        <w:t>:</w:t>
      </w:r>
      <w:r w:rsidR="00031CF1" w:rsidRPr="00B31B4F">
        <w:t xml:space="preserve"> </w:t>
      </w:r>
      <w:r w:rsidR="001C30FB">
        <w:t xml:space="preserve">Morten </w:t>
      </w:r>
      <w:proofErr w:type="spellStart"/>
      <w:r w:rsidR="001C30FB">
        <w:t>Op</w:t>
      </w:r>
      <w:r w:rsidR="00C00B57">
        <w:t>p</w:t>
      </w:r>
      <w:r w:rsidR="001C30FB">
        <w:t>rud</w:t>
      </w:r>
      <w:proofErr w:type="spellEnd"/>
      <w:r w:rsidR="001C30FB">
        <w:t xml:space="preserve"> Ja</w:t>
      </w:r>
      <w:r w:rsidR="00C00B57">
        <w:t>k</w:t>
      </w:r>
      <w:r w:rsidR="001C30FB">
        <w:t>obsen</w:t>
      </w:r>
      <w:ins w:id="11" w:author="Lasse Greve Rasmussen" w:date="2020-12-08T09:22:00Z">
        <w:r w:rsidR="00690886">
          <w:t>, Klaus Kolle</w:t>
        </w:r>
      </w:ins>
    </w:p>
    <w:p w14:paraId="34EB518E" w14:textId="6FFC1909" w:rsidR="00412F35" w:rsidRDefault="00412F35" w:rsidP="00741FD4">
      <w:pPr>
        <w:rPr>
          <w:ins w:id="12" w:author="Lasse Greve Rasmussen" w:date="2020-12-08T09:22:00Z"/>
        </w:rPr>
      </w:pPr>
      <w:ins w:id="13" w:author="Lasse Greve Rasmussen" w:date="2020-12-08T09:22:00Z">
        <w:r w:rsidRPr="00044B5D">
          <w:rPr>
            <w:b/>
            <w:bCs/>
          </w:rPr>
          <w:t>Review foretaget af:</w:t>
        </w:r>
        <w:r>
          <w:t xml:space="preserve"> </w:t>
        </w:r>
        <w:r w:rsidR="004F5609">
          <w:t>Malthe</w:t>
        </w:r>
        <w:r w:rsidR="00E56BDE">
          <w:t xml:space="preserve"> Brauer</w:t>
        </w:r>
        <w:r w:rsidR="00444058">
          <w:t>-Nielsen</w:t>
        </w:r>
      </w:ins>
    </w:p>
    <w:p w14:paraId="4866C643" w14:textId="584999F9" w:rsidR="00031CF1" w:rsidRPr="00B31B4F" w:rsidRDefault="00031CF1" w:rsidP="00031CF1">
      <w:r w:rsidRPr="00B31B4F">
        <w:t xml:space="preserve">Afleveringsdato: </w:t>
      </w:r>
      <w:ins w:id="14" w:author="Lasse Greve Rasmussen" w:date="2020-12-08T09:22:00Z">
        <w:r w:rsidR="003F136C">
          <w:t xml:space="preserve">11. </w:t>
        </w:r>
      </w:ins>
      <w:r w:rsidR="00CE142B">
        <w:t>december 2020</w:t>
      </w:r>
    </w:p>
    <w:p w14:paraId="29D0DDA5" w14:textId="1761DCD3" w:rsidR="00031CF1" w:rsidRPr="00B31B4F" w:rsidRDefault="00031CF1" w:rsidP="00031CF1">
      <w:r w:rsidRPr="00B31B4F">
        <w:t xml:space="preserve">Bedømmelsesdato: </w:t>
      </w:r>
      <w:ins w:id="15" w:author="Lasse Greve Rasmussen" w:date="2020-12-08T09:22:00Z">
        <w:r w:rsidR="003F136C">
          <w:t xml:space="preserve">21. </w:t>
        </w:r>
      </w:ins>
      <w:r w:rsidR="00C00B57">
        <w:t>december</w:t>
      </w:r>
      <w:r w:rsidR="00CE142B">
        <w:t xml:space="preserve"> 202</w:t>
      </w:r>
      <w:r w:rsidR="00C00B57">
        <w:t>0</w:t>
      </w:r>
    </w:p>
    <w:p w14:paraId="6C3ECE59" w14:textId="77777777" w:rsidR="002A23EB" w:rsidRDefault="002A23EB">
      <w:r>
        <w:br w:type="page"/>
      </w:r>
    </w:p>
    <w:p w14:paraId="407F25CB" w14:textId="3BC2C476" w:rsidR="002A23EB" w:rsidRDefault="00666BD3" w:rsidP="00666BD3">
      <w:pPr>
        <w:pStyle w:val="Overskrift2"/>
      </w:pPr>
      <w:bookmarkStart w:id="16" w:name="_Toc9595830"/>
      <w:bookmarkStart w:id="17" w:name="_Toc40787144"/>
      <w:bookmarkStart w:id="18" w:name="_Toc41306420"/>
      <w:bookmarkStart w:id="19" w:name="_Toc58250200"/>
      <w:r>
        <w:lastRenderedPageBreak/>
        <w:t>B</w:t>
      </w:r>
      <w:r w:rsidR="002A23EB" w:rsidRPr="008312F3">
        <w:t>egreber</w:t>
      </w:r>
      <w:bookmarkEnd w:id="16"/>
      <w:bookmarkEnd w:id="17"/>
      <w:r w:rsidR="005D2A14">
        <w:t xml:space="preserve"> og forkortelser</w:t>
      </w:r>
      <w:bookmarkEnd w:id="18"/>
      <w:bookmarkEnd w:id="19"/>
    </w:p>
    <w:tbl>
      <w:tblPr>
        <w:tblStyle w:val="Gittertabel4"/>
        <w:tblW w:w="0" w:type="auto"/>
        <w:tblLayout w:type="fixed"/>
        <w:tblLook w:val="04A0" w:firstRow="1" w:lastRow="0" w:firstColumn="1" w:lastColumn="0" w:noHBand="0" w:noVBand="1"/>
      </w:tblPr>
      <w:tblGrid>
        <w:gridCol w:w="2405"/>
        <w:gridCol w:w="5522"/>
      </w:tblGrid>
      <w:tr w:rsidR="00AE7DD8" w:rsidRPr="00A32912" w14:paraId="7EEF0ABE" w14:textId="77777777" w:rsidTr="00EA5E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68A70DC" w14:textId="230637E2" w:rsidR="00AE7DD8" w:rsidRPr="00A32912" w:rsidRDefault="001728B1">
            <w:r w:rsidRPr="00A32912">
              <w:t>Begreb</w:t>
            </w:r>
          </w:p>
        </w:tc>
        <w:tc>
          <w:tcPr>
            <w:tcW w:w="5522" w:type="dxa"/>
          </w:tcPr>
          <w:p w14:paraId="18187FE4" w14:textId="10913FE0" w:rsidR="00AE7DD8" w:rsidRPr="00A32912" w:rsidRDefault="006531E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32912">
              <w:t>Definition</w:t>
            </w:r>
          </w:p>
        </w:tc>
      </w:tr>
      <w:tr w:rsidR="00F73559" w:rsidRPr="00A32912" w14:paraId="481A07D2" w14:textId="77777777" w:rsidTr="00EA5E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879F332" w14:textId="5E7C6132" w:rsidR="00F73559" w:rsidRDefault="006269F7" w:rsidP="00F73559">
            <w:r>
              <w:t>hønsehus</w:t>
            </w:r>
          </w:p>
        </w:tc>
        <w:tc>
          <w:tcPr>
            <w:tcW w:w="5522" w:type="dxa"/>
          </w:tcPr>
          <w:p w14:paraId="5973BCAC" w14:textId="1D74CD07" w:rsidR="00E402A2" w:rsidRDefault="006269F7" w:rsidP="00F735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Hønsehuset består af </w:t>
            </w:r>
            <w:proofErr w:type="spellStart"/>
            <w:r>
              <w:t>selvehønsehuset</w:t>
            </w:r>
            <w:proofErr w:type="spellEnd"/>
            <w:r>
              <w:t xml:space="preserve"> samt en tilhørende lille hønsegård. Det er hele denne enhed der lukkes og åbnes for</w:t>
            </w:r>
          </w:p>
        </w:tc>
      </w:tr>
      <w:tr w:rsidR="00D25902" w:rsidRPr="00A32912" w14:paraId="0A67B2CB" w14:textId="77777777" w:rsidTr="00EA5E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AD20C26" w14:textId="7B89932B" w:rsidR="00D25902" w:rsidRDefault="00D25902" w:rsidP="00F73559">
            <w:r>
              <w:t>Døren</w:t>
            </w:r>
          </w:p>
        </w:tc>
        <w:tc>
          <w:tcPr>
            <w:tcW w:w="5522" w:type="dxa"/>
          </w:tcPr>
          <w:p w14:paraId="4728FC66" w14:textId="651B136D" w:rsidR="00D25902" w:rsidRDefault="00D25902" w:rsidP="00F735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Den dør der </w:t>
            </w:r>
            <w:proofErr w:type="spellStart"/>
            <w:r>
              <w:t>gåt</w:t>
            </w:r>
            <w:proofErr w:type="spellEnd"/>
            <w:r>
              <w:t xml:space="preserve"> ind til den lille hønsegård der er i forbindelse med hønsehuset</w:t>
            </w:r>
          </w:p>
        </w:tc>
      </w:tr>
      <w:tr w:rsidR="00F73559" w:rsidRPr="00A32912" w14:paraId="53F713FE" w14:textId="77777777" w:rsidTr="00EA5E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4EC9C83" w14:textId="440695C0" w:rsidR="00F73559" w:rsidRDefault="006269F7" w:rsidP="00F73559">
            <w:r>
              <w:t>Argon</w:t>
            </w:r>
          </w:p>
        </w:tc>
        <w:tc>
          <w:tcPr>
            <w:tcW w:w="5522" w:type="dxa"/>
          </w:tcPr>
          <w:p w14:paraId="243D050A" w14:textId="14C62E6D" w:rsidR="00F73559" w:rsidRDefault="006269F7" w:rsidP="00F735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Udviklingsboard fra Particle</w:t>
            </w:r>
          </w:p>
        </w:tc>
      </w:tr>
      <w:tr w:rsidR="00F73559" w:rsidRPr="008803B3" w14:paraId="2A735B67" w14:textId="77777777" w:rsidTr="00EA5E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BC6BB17" w14:textId="1C841219" w:rsidR="00F73559" w:rsidRDefault="001A1BF9" w:rsidP="00F73559">
            <w:r>
              <w:t>IFTTT</w:t>
            </w:r>
          </w:p>
        </w:tc>
        <w:tc>
          <w:tcPr>
            <w:tcW w:w="5522" w:type="dxa"/>
          </w:tcPr>
          <w:p w14:paraId="72044FB9" w14:textId="7F5FBE5A" w:rsidR="00F73559" w:rsidRPr="001A1BF9" w:rsidRDefault="001A1BF9" w:rsidP="00F735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Online service ‘</w:t>
            </w:r>
            <w:r w:rsidRPr="001A1BF9">
              <w:rPr>
                <w:lang w:val="en-US"/>
              </w:rPr>
              <w:t>If This Then That</w:t>
            </w:r>
            <w:r>
              <w:rPr>
                <w:lang w:val="en-US"/>
              </w:rPr>
              <w:t xml:space="preserve">’ 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_Ref41312801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 w:rsidR="00611DED" w:rsidRPr="00611DED">
              <w:rPr>
                <w:lang w:val="en-US"/>
              </w:rPr>
              <w:t>[ref05]</w:t>
            </w:r>
            <w:r>
              <w:rPr>
                <w:lang w:val="en-US"/>
              </w:rPr>
              <w:fldChar w:fldCharType="end"/>
            </w:r>
          </w:p>
        </w:tc>
      </w:tr>
      <w:tr w:rsidR="00F73559" w:rsidRPr="004B3E9B" w14:paraId="02ACD5DD" w14:textId="77777777" w:rsidTr="00EA5E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0D368E9" w14:textId="25EC4754" w:rsidR="00F73559" w:rsidRPr="001A1BF9" w:rsidRDefault="004B3E9B" w:rsidP="00F73559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Thingsspeak</w:t>
            </w:r>
            <w:proofErr w:type="spellEnd"/>
          </w:p>
        </w:tc>
        <w:tc>
          <w:tcPr>
            <w:tcW w:w="5522" w:type="dxa"/>
          </w:tcPr>
          <w:p w14:paraId="696C8164" w14:textId="57EC0DF6" w:rsidR="00F73559" w:rsidRPr="004B3E9B" w:rsidRDefault="004B3E9B" w:rsidP="00F735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B3E9B">
              <w:t>Online service til at l</w:t>
            </w:r>
            <w:r>
              <w:t>ogge data</w:t>
            </w:r>
          </w:p>
        </w:tc>
      </w:tr>
    </w:tbl>
    <w:p w14:paraId="4D927B76" w14:textId="49D3D9E2" w:rsidR="00611DED" w:rsidRDefault="00611DED" w:rsidP="00D6104A"/>
    <w:p w14:paraId="5F5A80A7" w14:textId="77777777" w:rsidR="00611DED" w:rsidRDefault="00611DED">
      <w:r>
        <w:br w:type="page"/>
      </w:r>
    </w:p>
    <w:p w14:paraId="2E65D2BF" w14:textId="6419E322" w:rsidR="007E092B" w:rsidRDefault="00A16105" w:rsidP="00A16105">
      <w:pPr>
        <w:pStyle w:val="Overskrift1"/>
      </w:pPr>
      <w:bookmarkStart w:id="20" w:name="_Toc40787146"/>
      <w:bookmarkStart w:id="21" w:name="_Toc41306422"/>
      <w:bookmarkStart w:id="22" w:name="_Toc58250201"/>
      <w:r>
        <w:lastRenderedPageBreak/>
        <w:t>Indledning</w:t>
      </w:r>
      <w:bookmarkEnd w:id="20"/>
      <w:bookmarkEnd w:id="21"/>
      <w:bookmarkEnd w:id="22"/>
    </w:p>
    <w:p w14:paraId="7B87E686" w14:textId="3733409A" w:rsidR="00705AF9" w:rsidRDefault="00AF5991" w:rsidP="00FD156B">
      <w:r>
        <w:t xml:space="preserve">Formålet med denne opgave er at </w:t>
      </w:r>
      <w:r w:rsidR="00746836">
        <w:t xml:space="preserve">undersøge, hvordan man kan </w:t>
      </w:r>
      <w:r>
        <w:t xml:space="preserve">lave en </w:t>
      </w:r>
      <w:r w:rsidR="00746836">
        <w:t xml:space="preserve">internetforbundet </w:t>
      </w:r>
      <w:r>
        <w:t xml:space="preserve">løsning der </w:t>
      </w:r>
      <w:r w:rsidR="0004044E">
        <w:t xml:space="preserve">automatiserer </w:t>
      </w:r>
      <w:r w:rsidR="006269F7">
        <w:t>døren i</w:t>
      </w:r>
      <w:r w:rsidR="007A7B83">
        <w:t xml:space="preserve"> </w:t>
      </w:r>
      <w:r w:rsidR="0004044E">
        <w:t>et hønsehus.</w:t>
      </w:r>
      <w:r w:rsidR="00292838">
        <w:t xml:space="preserve"> Løsningen skal kunne åbne </w:t>
      </w:r>
      <w:r w:rsidR="006269F7">
        <w:t>døren</w:t>
      </w:r>
      <w:r w:rsidR="00292838">
        <w:t xml:space="preserve"> ved solopgang, og efter solnedgang skal den lukke </w:t>
      </w:r>
      <w:r w:rsidR="006269F7">
        <w:t>døren</w:t>
      </w:r>
      <w:r w:rsidR="00292838">
        <w:t xml:space="preserve"> igen.</w:t>
      </w:r>
    </w:p>
    <w:p w14:paraId="4F6FCFCC" w14:textId="68BBEB57" w:rsidR="00292838" w:rsidRDefault="00292838" w:rsidP="00FD156B">
      <w:r>
        <w:t xml:space="preserve">Høns er meget </w:t>
      </w:r>
      <w:r w:rsidR="00DE7AF6">
        <w:t xml:space="preserve">pålidelige i at de altid søger ind i deres hus når det begynder at blive mørkt. Det er derfor ikke nødvendigt </w:t>
      </w:r>
      <w:r w:rsidR="007E68D4">
        <w:t xml:space="preserve">at kontrollere om hønsene er inde, når blot man </w:t>
      </w:r>
      <w:r w:rsidR="001560B2">
        <w:t xml:space="preserve">sikrer </w:t>
      </w:r>
      <w:r w:rsidR="00447C34">
        <w:t xml:space="preserve">at </w:t>
      </w:r>
      <w:r w:rsidR="00D25902">
        <w:t>dør</w:t>
      </w:r>
      <w:r w:rsidR="00447C34">
        <w:t>en først lukkes efter at det er blevet mørkt.</w:t>
      </w:r>
    </w:p>
    <w:p w14:paraId="29DF419F" w14:textId="578C5DEF" w:rsidR="00023C78" w:rsidRDefault="00023C78" w:rsidP="00FD156B">
      <w:r>
        <w:t>Formålet med at holde hønsehuset lukket</w:t>
      </w:r>
      <w:r w:rsidR="00C716B3">
        <w:t xml:space="preserve"> om natten</w:t>
      </w:r>
      <w:r>
        <w:t xml:space="preserve">, er at sikrer at der ikke </w:t>
      </w:r>
      <w:r w:rsidR="00611DED">
        <w:t>går</w:t>
      </w:r>
      <w:r>
        <w:t xml:space="preserve"> skadedyr i hønsenes foder.</w:t>
      </w:r>
    </w:p>
    <w:p w14:paraId="1B7A2B42" w14:textId="478BDF14" w:rsidR="00C716B3" w:rsidRPr="00FD156B" w:rsidRDefault="00C716B3" w:rsidP="00FD156B">
      <w:r>
        <w:t xml:space="preserve">Systemet skal være baseret på </w:t>
      </w:r>
      <w:r w:rsidR="000051F5">
        <w:t xml:space="preserve">data om </w:t>
      </w:r>
      <w:r w:rsidR="006269F7">
        <w:t xml:space="preserve">dagens </w:t>
      </w:r>
      <w:r w:rsidR="000051F5">
        <w:t>solopgang og solnedgang der</w:t>
      </w:r>
      <w:r w:rsidR="006269F7">
        <w:t xml:space="preserve"> ligger online</w:t>
      </w:r>
      <w:r w:rsidR="00AC5A6D">
        <w:t>, så enheden der styrer systemet skal være forbundet til internettet</w:t>
      </w:r>
      <w:r w:rsidR="000051F5">
        <w:t>.</w:t>
      </w:r>
    </w:p>
    <w:p w14:paraId="6BB1831B" w14:textId="049B2D07" w:rsidR="00555F10" w:rsidRDefault="00555F10">
      <w:r>
        <w:br w:type="page"/>
      </w:r>
    </w:p>
    <w:p w14:paraId="65819390" w14:textId="5DD80CC2" w:rsidR="0069611E" w:rsidRDefault="0069611E" w:rsidP="00F1779D">
      <w:pPr>
        <w:pStyle w:val="Overskrift1"/>
      </w:pPr>
      <w:bookmarkStart w:id="23" w:name="_Toc58250202"/>
      <w:r>
        <w:lastRenderedPageBreak/>
        <w:t>Analyse</w:t>
      </w:r>
      <w:bookmarkEnd w:id="23"/>
    </w:p>
    <w:p w14:paraId="446E4EC2" w14:textId="7D05F6DA" w:rsidR="00CF0632" w:rsidRPr="00CF0632" w:rsidRDefault="00CF0632" w:rsidP="00CF0632">
      <w:r>
        <w:t xml:space="preserve">For at </w:t>
      </w:r>
      <w:r w:rsidR="0031394D">
        <w:t xml:space="preserve">klarlægge hvad systemet skal kunne er der lavet krav der definerer dette. </w:t>
      </w:r>
      <w:r w:rsidR="007B4880">
        <w:t>K</w:t>
      </w:r>
      <w:r w:rsidR="0031394D">
        <w:t>ravene</w:t>
      </w:r>
      <w:r w:rsidR="007B4880">
        <w:t xml:space="preserve"> er kategoriseret og formuleret efter </w:t>
      </w:r>
      <w:r w:rsidR="00CF17DE">
        <w:t>EARS metoden.</w:t>
      </w:r>
    </w:p>
    <w:p w14:paraId="63FE5C69" w14:textId="5CA86C1C" w:rsidR="0031394D" w:rsidRDefault="0069611E" w:rsidP="00723B7B">
      <w:pPr>
        <w:pStyle w:val="Overskrift2"/>
      </w:pPr>
      <w:bookmarkStart w:id="24" w:name="_Toc58250203"/>
      <w:r>
        <w:t>Krav</w:t>
      </w:r>
      <w:bookmarkEnd w:id="24"/>
    </w:p>
    <w:p w14:paraId="23BA6FDE" w14:textId="454BDBF0" w:rsidR="00723B7B" w:rsidRPr="00256202" w:rsidRDefault="008D3BB4" w:rsidP="00723B7B">
      <w:pPr>
        <w:pStyle w:val="Listeafsnit"/>
        <w:rPr>
          <w:b/>
          <w:bCs/>
        </w:rPr>
      </w:pPr>
      <w:r w:rsidRPr="00256202">
        <w:rPr>
          <w:b/>
          <w:bCs/>
        </w:rPr>
        <w:t>u</w:t>
      </w:r>
      <w:r w:rsidR="004E56E8">
        <w:rPr>
          <w:b/>
          <w:bCs/>
        </w:rPr>
        <w:t>fravigelige</w:t>
      </w:r>
    </w:p>
    <w:p w14:paraId="04806ADD" w14:textId="41FEE7A9" w:rsidR="00FF5942" w:rsidRDefault="00F6159D" w:rsidP="00D728AD">
      <w:pPr>
        <w:pStyle w:val="Listeafsnit"/>
        <w:numPr>
          <w:ilvl w:val="0"/>
          <w:numId w:val="2"/>
        </w:numPr>
      </w:pPr>
      <w:r>
        <w:t xml:space="preserve">Systemet skal kontrollere en </w:t>
      </w:r>
      <w:proofErr w:type="spellStart"/>
      <w:r>
        <w:t>servo</w:t>
      </w:r>
      <w:r w:rsidR="00152F16">
        <w:t>motor</w:t>
      </w:r>
      <w:proofErr w:type="spellEnd"/>
      <w:r w:rsidR="00152F16">
        <w:t xml:space="preserve"> der kan</w:t>
      </w:r>
      <w:r w:rsidR="00817BBD">
        <w:t xml:space="preserve"> åbne og lukke døren</w:t>
      </w:r>
      <w:r w:rsidR="00AE0B0E">
        <w:t xml:space="preserve"> i et hønsehus</w:t>
      </w:r>
      <w:r w:rsidR="00CB3F16">
        <w:t>.</w:t>
      </w:r>
    </w:p>
    <w:p w14:paraId="6B0A2365" w14:textId="4FC4C2DA" w:rsidR="0057676B" w:rsidRDefault="0057676B" w:rsidP="00D728AD">
      <w:pPr>
        <w:pStyle w:val="Listeafsnit"/>
        <w:numPr>
          <w:ilvl w:val="0"/>
          <w:numId w:val="2"/>
        </w:numPr>
      </w:pPr>
      <w:r>
        <w:t>Systemet skal have informationer om solopgang og solnedgang via internettet.</w:t>
      </w:r>
    </w:p>
    <w:p w14:paraId="58AD19C2" w14:textId="77777777" w:rsidR="000D4EFD" w:rsidRDefault="000D4EFD" w:rsidP="000D4EFD">
      <w:pPr>
        <w:pStyle w:val="Listeafsnit"/>
      </w:pPr>
    </w:p>
    <w:p w14:paraId="4FC459E0" w14:textId="03DE8454" w:rsidR="000D4EFD" w:rsidRPr="00256202" w:rsidRDefault="00133E95" w:rsidP="000D4EFD">
      <w:pPr>
        <w:pStyle w:val="Listeafsnit"/>
        <w:rPr>
          <w:b/>
          <w:bCs/>
        </w:rPr>
      </w:pPr>
      <w:r w:rsidRPr="00256202">
        <w:rPr>
          <w:b/>
          <w:bCs/>
        </w:rPr>
        <w:t>Handling</w:t>
      </w:r>
    </w:p>
    <w:p w14:paraId="42DD8AD4" w14:textId="1311C551" w:rsidR="00817BBD" w:rsidRDefault="00DD2E43" w:rsidP="00D728AD">
      <w:pPr>
        <w:pStyle w:val="Listeafsnit"/>
        <w:numPr>
          <w:ilvl w:val="0"/>
          <w:numId w:val="2"/>
        </w:numPr>
      </w:pPr>
      <w:r>
        <w:t xml:space="preserve">Når solen </w:t>
      </w:r>
      <w:r w:rsidR="00870D90">
        <w:t xml:space="preserve">er </w:t>
      </w:r>
      <w:r>
        <w:t>stå</w:t>
      </w:r>
      <w:r w:rsidR="00870D90">
        <w:t>et</w:t>
      </w:r>
      <w:r>
        <w:t xml:space="preserve"> op</w:t>
      </w:r>
      <w:r w:rsidR="00870D90">
        <w:t>,</w:t>
      </w:r>
      <w:r>
        <w:t xml:space="preserve"> skal </w:t>
      </w:r>
      <w:r w:rsidR="00D25902">
        <w:t>dør</w:t>
      </w:r>
      <w:r>
        <w:t>en åbne</w:t>
      </w:r>
      <w:r w:rsidR="00870D90">
        <w:t>.</w:t>
      </w:r>
    </w:p>
    <w:p w14:paraId="007C1174" w14:textId="0D11C44D" w:rsidR="005037DB" w:rsidRDefault="00DD2E43" w:rsidP="00D728AD">
      <w:pPr>
        <w:pStyle w:val="Listeafsnit"/>
        <w:numPr>
          <w:ilvl w:val="0"/>
          <w:numId w:val="2"/>
        </w:numPr>
      </w:pPr>
      <w:r>
        <w:t>Når solen er gået ned</w:t>
      </w:r>
      <w:r w:rsidR="00870D90">
        <w:t>,</w:t>
      </w:r>
      <w:r>
        <w:t xml:space="preserve"> skal </w:t>
      </w:r>
      <w:r w:rsidR="00D25902">
        <w:t>dør</w:t>
      </w:r>
      <w:r>
        <w:t xml:space="preserve">en </w:t>
      </w:r>
      <w:r w:rsidR="004E56E8">
        <w:t>lukke</w:t>
      </w:r>
      <w:r w:rsidR="00CB3F16">
        <w:t>.</w:t>
      </w:r>
    </w:p>
    <w:p w14:paraId="306A3267" w14:textId="03C21CF8" w:rsidR="007311A6" w:rsidRDefault="007311A6" w:rsidP="000D4EFD">
      <w:pPr>
        <w:pStyle w:val="Listeafsnit"/>
      </w:pPr>
    </w:p>
    <w:p w14:paraId="48DE0260" w14:textId="704845EA" w:rsidR="000D4EFD" w:rsidRPr="00256202" w:rsidRDefault="00E5438F" w:rsidP="000D4EFD">
      <w:pPr>
        <w:pStyle w:val="Listeafsnit"/>
        <w:rPr>
          <w:b/>
          <w:bCs/>
        </w:rPr>
      </w:pPr>
      <w:r w:rsidRPr="00256202">
        <w:rPr>
          <w:b/>
          <w:bCs/>
        </w:rPr>
        <w:t xml:space="preserve">Tilstand </w:t>
      </w:r>
    </w:p>
    <w:p w14:paraId="1576BDF2" w14:textId="0FF030B6" w:rsidR="00E5438F" w:rsidRDefault="00CB3F16" w:rsidP="00D728AD">
      <w:pPr>
        <w:pStyle w:val="Listeafsnit"/>
        <w:numPr>
          <w:ilvl w:val="0"/>
          <w:numId w:val="2"/>
        </w:numPr>
      </w:pPr>
      <w:r>
        <w:t>Men</w:t>
      </w:r>
      <w:r w:rsidR="009973DF">
        <w:t xml:space="preserve">s systemet ikke har </w:t>
      </w:r>
      <w:ins w:id="25" w:author="Lasse Greve Rasmussen" w:date="2020-12-08T09:22:00Z">
        <w:r w:rsidR="00E37139">
          <w:t>nogen funktionalitet</w:t>
        </w:r>
      </w:ins>
      <w:del w:id="26" w:author="Lasse Greve Rasmussen" w:date="2020-12-08T09:22:00Z">
        <w:r w:rsidR="009973DF">
          <w:delText>nogle funktioner</w:delText>
        </w:r>
      </w:del>
      <w:r w:rsidR="009973DF">
        <w:t xml:space="preserve">, skal systemet </w:t>
      </w:r>
      <w:r w:rsidR="006269F7">
        <w:t>bruge så lidt strøm som muligt</w:t>
      </w:r>
      <w:r w:rsidR="009973DF">
        <w:t>.</w:t>
      </w:r>
    </w:p>
    <w:p w14:paraId="41FC5FE0" w14:textId="77777777" w:rsidR="00256202" w:rsidRDefault="00256202" w:rsidP="00256202">
      <w:pPr>
        <w:pStyle w:val="Listeafsnit"/>
      </w:pPr>
    </w:p>
    <w:p w14:paraId="0761B2FA" w14:textId="5F307529" w:rsidR="00E5438F" w:rsidRPr="00256202" w:rsidRDefault="00E5438F" w:rsidP="00E5438F">
      <w:pPr>
        <w:pStyle w:val="Listeafsnit"/>
        <w:rPr>
          <w:b/>
          <w:bCs/>
        </w:rPr>
      </w:pPr>
      <w:r w:rsidRPr="00256202">
        <w:rPr>
          <w:b/>
          <w:bCs/>
        </w:rPr>
        <w:t>Uønsket adfærd</w:t>
      </w:r>
    </w:p>
    <w:p w14:paraId="6FB7865C" w14:textId="15066489" w:rsidR="0010470B" w:rsidRDefault="0010470B" w:rsidP="00D728AD">
      <w:pPr>
        <w:pStyle w:val="Listeafsnit"/>
        <w:numPr>
          <w:ilvl w:val="0"/>
          <w:numId w:val="2"/>
        </w:numPr>
      </w:pPr>
      <w:r>
        <w:t xml:space="preserve">Hvis </w:t>
      </w:r>
      <w:r w:rsidR="006269F7">
        <w:t xml:space="preserve">der ikke er </w:t>
      </w:r>
      <w:r w:rsidR="00611DED">
        <w:t>internet</w:t>
      </w:r>
      <w:r w:rsidR="006269F7">
        <w:t>forbindelse</w:t>
      </w:r>
      <w:r w:rsidR="006427E2">
        <w:t xml:space="preserve">, skal systemet </w:t>
      </w:r>
      <w:r w:rsidR="00483552">
        <w:t>styres ud fra lys</w:t>
      </w:r>
      <w:r w:rsidR="00CB3F16">
        <w:t xml:space="preserve">målinger målt med en </w:t>
      </w:r>
      <w:proofErr w:type="spellStart"/>
      <w:r w:rsidR="00CB3F16">
        <w:t>photoresistor</w:t>
      </w:r>
      <w:proofErr w:type="spellEnd"/>
      <w:r w:rsidR="00CB3F16">
        <w:t>.</w:t>
      </w:r>
    </w:p>
    <w:p w14:paraId="5DF5C9FE" w14:textId="3398BE2A" w:rsidR="00256202" w:rsidRDefault="00256202" w:rsidP="00256202">
      <w:pPr>
        <w:pStyle w:val="Listeafsnit"/>
      </w:pPr>
    </w:p>
    <w:p w14:paraId="489B9F07" w14:textId="0575CEBD" w:rsidR="00F366CF" w:rsidRPr="00AE0B0E" w:rsidRDefault="00B36EF1" w:rsidP="00256202">
      <w:pPr>
        <w:pStyle w:val="Listeafsnit"/>
        <w:rPr>
          <w:b/>
          <w:bCs/>
        </w:rPr>
      </w:pPr>
      <w:r>
        <w:rPr>
          <w:b/>
          <w:bCs/>
        </w:rPr>
        <w:t>Valgfri</w:t>
      </w:r>
    </w:p>
    <w:p w14:paraId="574CFA7E" w14:textId="5593351C" w:rsidR="00CB3F16" w:rsidRDefault="008B448B" w:rsidP="00D728AD">
      <w:pPr>
        <w:pStyle w:val="Listeafsnit"/>
        <w:numPr>
          <w:ilvl w:val="0"/>
          <w:numId w:val="2"/>
        </w:numPr>
      </w:pPr>
      <w:r>
        <w:t xml:space="preserve">Systemet kan </w:t>
      </w:r>
      <w:r w:rsidR="00B05700">
        <w:t>indeholde styring af belysning i hønsehuset</w:t>
      </w:r>
    </w:p>
    <w:p w14:paraId="0B694AEB" w14:textId="68201436" w:rsidR="00B05700" w:rsidRDefault="00B05700" w:rsidP="00D728AD">
      <w:pPr>
        <w:pStyle w:val="Listeafsnit"/>
        <w:numPr>
          <w:ilvl w:val="0"/>
          <w:numId w:val="2"/>
        </w:numPr>
      </w:pPr>
      <w:r>
        <w:t xml:space="preserve">Systemet kan være </w:t>
      </w:r>
      <w:r w:rsidR="00FD3CF1">
        <w:t>drevet af et batteri der om dagen oplades af en solcelle</w:t>
      </w:r>
    </w:p>
    <w:p w14:paraId="4D4F9D79" w14:textId="77777777" w:rsidR="00C40D58" w:rsidRPr="004E56E8" w:rsidRDefault="00C40D58" w:rsidP="00C40D58"/>
    <w:p w14:paraId="625B66B7" w14:textId="03EEE975" w:rsidR="00097CB1" w:rsidRPr="004E56E8" w:rsidRDefault="00097CB1" w:rsidP="00097CB1"/>
    <w:p w14:paraId="7F7EE10D" w14:textId="418CAEBA" w:rsidR="00097CB1" w:rsidRPr="004E56E8" w:rsidRDefault="00097CB1">
      <w:r w:rsidRPr="004E56E8">
        <w:br w:type="page"/>
      </w:r>
    </w:p>
    <w:p w14:paraId="4CE1EEA8" w14:textId="77777777" w:rsidR="00FC2439" w:rsidRDefault="00FC2439" w:rsidP="00FC2439">
      <w:pPr>
        <w:pStyle w:val="Overskrift2"/>
      </w:pPr>
      <w:bookmarkStart w:id="27" w:name="_Toc58250204"/>
      <w:r>
        <w:lastRenderedPageBreak/>
        <w:t>Platform</w:t>
      </w:r>
      <w:bookmarkEnd w:id="27"/>
    </w:p>
    <w:p w14:paraId="128D9214" w14:textId="77777777" w:rsidR="00FC2439" w:rsidRDefault="000C0969" w:rsidP="00FC2439">
      <w:ins w:id="28" w:author="Lasse Greve Rasmussen" w:date="2020-12-08T09:22:00Z">
        <w:r>
          <w:t>For at kunne løse opgaven er der følgende</w:t>
        </w:r>
      </w:ins>
      <w:del w:id="29" w:author="Lasse Greve Rasmussen" w:date="2020-12-08T09:22:00Z">
        <w:r w:rsidR="00FC2439">
          <w:delText>Projektets</w:delText>
        </w:r>
      </w:del>
      <w:r w:rsidR="00FC2439">
        <w:t xml:space="preserve"> krav til </w:t>
      </w:r>
      <w:ins w:id="30" w:author="Lasse Greve Rasmussen" w:date="2020-12-08T09:22:00Z">
        <w:r>
          <w:t xml:space="preserve">den </w:t>
        </w:r>
      </w:ins>
      <w:r w:rsidR="00FC2439">
        <w:t>platform</w:t>
      </w:r>
      <w:ins w:id="31" w:author="Lasse Greve Rasmussen" w:date="2020-12-08T09:22:00Z">
        <w:r>
          <w:t xml:space="preserve"> der skal anvendes:</w:t>
        </w:r>
      </w:ins>
    </w:p>
    <w:p w14:paraId="5C29C415" w14:textId="77777777" w:rsidR="00FC2439" w:rsidRDefault="00FC2439" w:rsidP="00FC2439">
      <w:pPr>
        <w:pStyle w:val="Listeafsnit"/>
        <w:numPr>
          <w:ilvl w:val="0"/>
          <w:numId w:val="3"/>
        </w:numPr>
      </w:pPr>
      <w:r>
        <w:t xml:space="preserve">Minimum én ADC til </w:t>
      </w:r>
      <w:proofErr w:type="spellStart"/>
      <w:r>
        <w:t>photoresistor</w:t>
      </w:r>
      <w:proofErr w:type="spellEnd"/>
      <w:r>
        <w:t>.</w:t>
      </w:r>
    </w:p>
    <w:p w14:paraId="49544A05" w14:textId="77777777" w:rsidR="00FC2439" w:rsidRDefault="00FC2439" w:rsidP="00FC2439">
      <w:pPr>
        <w:pStyle w:val="Listeafsnit"/>
        <w:numPr>
          <w:ilvl w:val="0"/>
          <w:numId w:val="3"/>
        </w:numPr>
      </w:pPr>
      <w:r>
        <w:t xml:space="preserve">Minimum én </w:t>
      </w:r>
      <w:proofErr w:type="gramStart"/>
      <w:r>
        <w:t>PWM udgang</w:t>
      </w:r>
      <w:proofErr w:type="gramEnd"/>
      <w:r>
        <w:t xml:space="preserve"> til at kontrollere servomotoren.</w:t>
      </w:r>
    </w:p>
    <w:p w14:paraId="41A88D57" w14:textId="77777777" w:rsidR="00FC2439" w:rsidRDefault="00FC2439" w:rsidP="00FC2439">
      <w:pPr>
        <w:pStyle w:val="Listeafsnit"/>
        <w:numPr>
          <w:ilvl w:val="0"/>
          <w:numId w:val="3"/>
        </w:numPr>
      </w:pPr>
      <w:r>
        <w:t xml:space="preserve">Mulighed for internetforbindelse via </w:t>
      </w:r>
      <w:proofErr w:type="spellStart"/>
      <w:r>
        <w:t>WiFi</w:t>
      </w:r>
      <w:proofErr w:type="spellEnd"/>
      <w:r>
        <w:t>.</w:t>
      </w:r>
    </w:p>
    <w:p w14:paraId="7A430F2E" w14:textId="5D1BE821" w:rsidR="00FC2439" w:rsidRDefault="00FC2439" w:rsidP="00FC2439">
      <w:pPr>
        <w:pStyle w:val="Listeafsnit"/>
        <w:numPr>
          <w:ilvl w:val="0"/>
          <w:numId w:val="3"/>
        </w:numPr>
      </w:pPr>
      <w:r>
        <w:t>Systemet stiller ikke store krav indenfor proces</w:t>
      </w:r>
      <w:r w:rsidR="00EF7CCD">
        <w:t xml:space="preserve"> og</w:t>
      </w:r>
      <w:r>
        <w:t xml:space="preserve"> </w:t>
      </w:r>
      <w:r w:rsidR="00EF7CCD">
        <w:t>hukommelse som</w:t>
      </w:r>
      <w:r>
        <w:t xml:space="preserve"> ressourcer.</w:t>
      </w:r>
    </w:p>
    <w:p w14:paraId="79AA49F9" w14:textId="5B043729" w:rsidR="00FC2439" w:rsidRDefault="00EF7CCD" w:rsidP="00FC2439">
      <w:r>
        <w:t xml:space="preserve">I </w:t>
      </w:r>
      <w:proofErr w:type="spellStart"/>
      <w:r>
        <w:t>frobindelse</w:t>
      </w:r>
      <w:proofErr w:type="spellEnd"/>
      <w:r>
        <w:t xml:space="preserve"> med</w:t>
      </w:r>
      <w:r w:rsidR="00FC2439">
        <w:t xml:space="preserve"> faget er der anvendt en </w:t>
      </w:r>
      <w:proofErr w:type="spellStart"/>
      <w:r w:rsidR="00FC2439">
        <w:t>particle</w:t>
      </w:r>
      <w:proofErr w:type="spellEnd"/>
      <w:r w:rsidR="00FC2439">
        <w:t xml:space="preserve"> argon, der er en god platform med mange muligheder til </w:t>
      </w:r>
      <w:proofErr w:type="gramStart"/>
      <w:r w:rsidR="00FC2439">
        <w:t>IOT løsninger</w:t>
      </w:r>
      <w:proofErr w:type="gramEnd"/>
      <w:r w:rsidR="00FC2439">
        <w:t xml:space="preserve">. Det vurderes at denne platform </w:t>
      </w:r>
      <w:r>
        <w:t xml:space="preserve">også </w:t>
      </w:r>
      <w:r w:rsidR="00FC2439">
        <w:t>vil være god til projektet, da den overholder ovenstående krav til en platform.</w:t>
      </w:r>
    </w:p>
    <w:p w14:paraId="14E4D5D0" w14:textId="5329B188" w:rsidR="00FC2439" w:rsidRDefault="00FC2439" w:rsidP="00FC2439">
      <w:r>
        <w:t xml:space="preserve">I </w:t>
      </w:r>
      <w:r>
        <w:fldChar w:fldCharType="begin"/>
      </w:r>
      <w:r>
        <w:instrText xml:space="preserve"> REF _Ref56436376 \h </w:instrText>
      </w:r>
      <w:r>
        <w:fldChar w:fldCharType="separate"/>
      </w:r>
      <w:r w:rsidR="00611DED" w:rsidRPr="00611DED">
        <w:t xml:space="preserve">Figur </w:t>
      </w:r>
      <w:r w:rsidR="00611DED" w:rsidRPr="00611DED">
        <w:rPr>
          <w:noProof/>
        </w:rPr>
        <w:t>1</w:t>
      </w:r>
      <w:r>
        <w:fldChar w:fldCharType="end"/>
      </w:r>
      <w:r>
        <w:t xml:space="preserve"> ses et overblik over en Particle Argon. Her ses at der er flere muligheder for både PWM og ADC, og boardet kan forbinde til internettet via </w:t>
      </w:r>
      <w:proofErr w:type="spellStart"/>
      <w:r>
        <w:t>WiFi</w:t>
      </w:r>
      <w:proofErr w:type="spellEnd"/>
      <w:r>
        <w:t>. Particle Argon bygger på en 64MHz ARM Cortex-M4F 32-bit processor og har 1 MB flash, og 256 KB RAM [3]. Dette er rigeligt til de relativt simple opgaver der skal løses i dette projekt.</w:t>
      </w:r>
    </w:p>
    <w:p w14:paraId="29EB45E2" w14:textId="77777777" w:rsidR="00FC2439" w:rsidRDefault="00FC2439" w:rsidP="00FC2439"/>
    <w:p w14:paraId="41E4C738" w14:textId="77777777" w:rsidR="00FC2439" w:rsidRDefault="00FC2439" w:rsidP="00FC2439">
      <w:pPr>
        <w:keepNext/>
      </w:pPr>
      <w:r w:rsidRPr="00C8741E">
        <w:rPr>
          <w:noProof/>
        </w:rPr>
        <w:drawing>
          <wp:inline distT="0" distB="0" distL="0" distR="0" wp14:anchorId="7B693BA4" wp14:editId="62B359BA">
            <wp:extent cx="5585760" cy="4152900"/>
            <wp:effectExtent l="0" t="0" r="0" b="0"/>
            <wp:docPr id="1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92486" cy="415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B7A34" w14:textId="60E6175B" w:rsidR="00FC2439" w:rsidRDefault="00FC2439" w:rsidP="00FC2439">
      <w:pPr>
        <w:pStyle w:val="Billedtekst"/>
        <w:rPr>
          <w:lang w:val="en-US"/>
        </w:rPr>
      </w:pPr>
      <w:bookmarkStart w:id="32" w:name="_Ref56436376"/>
      <w:proofErr w:type="spellStart"/>
      <w:r w:rsidRPr="00C8741E">
        <w:rPr>
          <w:lang w:val="en-US"/>
        </w:rPr>
        <w:t>Figur</w:t>
      </w:r>
      <w:proofErr w:type="spellEnd"/>
      <w:r w:rsidRPr="00C8741E">
        <w:rPr>
          <w:lang w:val="en-US"/>
        </w:rPr>
        <w:t xml:space="preserve"> </w:t>
      </w:r>
      <w:r>
        <w:fldChar w:fldCharType="begin"/>
      </w:r>
      <w:r w:rsidRPr="00C8741E">
        <w:rPr>
          <w:lang w:val="en-US"/>
        </w:rPr>
        <w:instrText xml:space="preserve"> SEQ Figur \* ARABIC </w:instrText>
      </w:r>
      <w:r>
        <w:fldChar w:fldCharType="separate"/>
      </w:r>
      <w:r w:rsidR="00611DED">
        <w:rPr>
          <w:noProof/>
          <w:lang w:val="en-US"/>
        </w:rPr>
        <w:t>1</w:t>
      </w:r>
      <w:r>
        <w:fldChar w:fldCharType="end"/>
      </w:r>
      <w:bookmarkEnd w:id="32"/>
      <w:r w:rsidRPr="00C8741E">
        <w:rPr>
          <w:lang w:val="en-US"/>
        </w:rPr>
        <w:t xml:space="preserve"> - pinout for </w:t>
      </w:r>
      <w:proofErr w:type="spellStart"/>
      <w:r w:rsidRPr="00C8741E">
        <w:rPr>
          <w:lang w:val="en-US"/>
        </w:rPr>
        <w:t>Paricle</w:t>
      </w:r>
      <w:proofErr w:type="spellEnd"/>
      <w:r w:rsidRPr="00C8741E">
        <w:rPr>
          <w:lang w:val="en-US"/>
        </w:rPr>
        <w:t xml:space="preserve"> Argon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_Ref41304806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611DED" w:rsidRPr="00611DED">
        <w:rPr>
          <w:lang w:val="en-US"/>
        </w:rPr>
        <w:t>[ref03]</w:t>
      </w:r>
      <w:r>
        <w:rPr>
          <w:lang w:val="en-US"/>
        </w:rPr>
        <w:fldChar w:fldCharType="end"/>
      </w:r>
    </w:p>
    <w:p w14:paraId="432E3284" w14:textId="5E54CE0A" w:rsidR="001A7659" w:rsidRDefault="001A7659" w:rsidP="001A7659">
      <w:pPr>
        <w:rPr>
          <w:lang w:val="en-US"/>
        </w:rPr>
      </w:pPr>
    </w:p>
    <w:p w14:paraId="76713889" w14:textId="39AABA32" w:rsidR="001A7659" w:rsidRPr="00083B7C" w:rsidRDefault="001A7659" w:rsidP="001A7659">
      <w:pPr>
        <w:pStyle w:val="Overskrift2"/>
      </w:pPr>
      <w:bookmarkStart w:id="33" w:name="_Toc58250205"/>
      <w:proofErr w:type="spellStart"/>
      <w:r w:rsidRPr="00083B7C">
        <w:t>Servomotor</w:t>
      </w:r>
      <w:bookmarkEnd w:id="33"/>
      <w:proofErr w:type="spellEnd"/>
    </w:p>
    <w:p w14:paraId="65B5E475" w14:textId="1BD1788B" w:rsidR="001A7659" w:rsidRDefault="001A7659" w:rsidP="001A7659">
      <w:r w:rsidRPr="001A7659">
        <w:t xml:space="preserve">Da der er en </w:t>
      </w:r>
      <w:proofErr w:type="spellStart"/>
      <w:r w:rsidRPr="001A7659">
        <w:t>s</w:t>
      </w:r>
      <w:r>
        <w:t>ervomotor</w:t>
      </w:r>
      <w:proofErr w:type="spellEnd"/>
      <w:r>
        <w:t xml:space="preserve"> af type HS755HB tilgængelig</w:t>
      </w:r>
      <w:r w:rsidR="00462837">
        <w:t>,</w:t>
      </w:r>
      <w:r>
        <w:t xml:space="preserve"> undersøges det om denne vil kunne anvendes til projektet. Servomotoren er styret af et 50 Hz </w:t>
      </w:r>
      <w:proofErr w:type="spellStart"/>
      <w:r>
        <w:t>pwm</w:t>
      </w:r>
      <w:proofErr w:type="spellEnd"/>
      <w:r>
        <w:t xml:space="preserve"> signal</w:t>
      </w:r>
      <w:r w:rsidR="00EF7CCD">
        <w:t>, h</w:t>
      </w:r>
      <w:r>
        <w:t>vor længden af positiv puls bestemmer motorens position.</w:t>
      </w:r>
    </w:p>
    <w:p w14:paraId="2D6F224F" w14:textId="2DAF1315" w:rsidR="001A7659" w:rsidRDefault="001A7659" w:rsidP="001A7659">
      <w:r>
        <w:t xml:space="preserve">Udpluk fra datablad </w:t>
      </w:r>
      <w:r>
        <w:fldChar w:fldCharType="begin"/>
      </w:r>
      <w:r>
        <w:instrText xml:space="preserve"> REF _Ref40818473 \h </w:instrText>
      </w:r>
      <w:r>
        <w:fldChar w:fldCharType="separate"/>
      </w:r>
      <w:r w:rsidR="00611DED">
        <w:t>[ap03]</w:t>
      </w:r>
      <w:r>
        <w:fldChar w:fldCharType="end"/>
      </w:r>
      <w:r>
        <w:t>:</w:t>
      </w:r>
    </w:p>
    <w:p w14:paraId="3346DF72" w14:textId="08FF7E9E" w:rsidR="001A7659" w:rsidRDefault="001A7659" w:rsidP="001A7659">
      <w:pPr>
        <w:pStyle w:val="Listeafsnit"/>
        <w:numPr>
          <w:ilvl w:val="0"/>
          <w:numId w:val="10"/>
        </w:numPr>
      </w:pPr>
      <w:r>
        <w:t>Forsyningsspænding</w:t>
      </w:r>
      <w:r w:rsidR="00853133">
        <w:t>:</w:t>
      </w:r>
      <w:r>
        <w:t xml:space="preserve"> 4.8V - 6.0V</w:t>
      </w:r>
    </w:p>
    <w:p w14:paraId="4CA92440" w14:textId="19067B94" w:rsidR="00853133" w:rsidRDefault="00853133" w:rsidP="001A7659">
      <w:pPr>
        <w:pStyle w:val="Listeafsnit"/>
        <w:numPr>
          <w:ilvl w:val="0"/>
          <w:numId w:val="10"/>
        </w:numPr>
      </w:pPr>
      <w:r>
        <w:t>Strømforbrug: 230mA til 1500mA (4.8V)</w:t>
      </w:r>
    </w:p>
    <w:p w14:paraId="0BE42387" w14:textId="08C29CB7" w:rsidR="001A7659" w:rsidRDefault="001A7659" w:rsidP="001A7659">
      <w:pPr>
        <w:pStyle w:val="Listeafsnit"/>
        <w:numPr>
          <w:ilvl w:val="0"/>
          <w:numId w:val="10"/>
        </w:numPr>
      </w:pPr>
      <w:r>
        <w:t>Moment</w:t>
      </w:r>
      <w:r w:rsidR="00853133">
        <w:t>: omkring 10kg.cm svarende til ca. 1Nm</w:t>
      </w:r>
    </w:p>
    <w:p w14:paraId="2D77513C" w14:textId="5D2D256E" w:rsidR="001A7659" w:rsidRDefault="001A7659" w:rsidP="001A7659">
      <w:pPr>
        <w:pStyle w:val="Listeafsnit"/>
        <w:numPr>
          <w:ilvl w:val="0"/>
          <w:numId w:val="10"/>
        </w:numPr>
      </w:pPr>
      <w:r>
        <w:t>Signal</w:t>
      </w:r>
      <w:r w:rsidR="00853133">
        <w:t>: PWM 1.5 ms = neural</w:t>
      </w:r>
    </w:p>
    <w:p w14:paraId="5F058D95" w14:textId="43500DB9" w:rsidR="00CB3316" w:rsidRDefault="009608FA" w:rsidP="001A7659">
      <w:pPr>
        <w:pStyle w:val="Listeafsnit"/>
        <w:numPr>
          <w:ilvl w:val="0"/>
          <w:numId w:val="10"/>
        </w:numPr>
        <w:rPr>
          <w:ins w:id="34" w:author="Lasse Greve Rasmussen" w:date="2020-12-08T09:22:00Z"/>
        </w:rPr>
      </w:pPr>
      <w:ins w:id="35" w:author="Lasse Greve Rasmussen" w:date="2020-12-08T09:22:00Z">
        <w:r>
          <w:t>Arbejder i et område på 180˚</w:t>
        </w:r>
      </w:ins>
    </w:p>
    <w:p w14:paraId="334BBB9D" w14:textId="0BA48F2D" w:rsidR="00FC2439" w:rsidRDefault="00853133" w:rsidP="00FC2439">
      <w:r>
        <w:t xml:space="preserve">Ud fra disse data ser servomotoren ud til at være egnet til opgaven. </w:t>
      </w:r>
      <w:r w:rsidR="00D25902">
        <w:t>Døre</w:t>
      </w:r>
      <w:r>
        <w:t xml:space="preserve">ns konstruktion er meget let, og der skal derfor ikke mange kræfter til at åbne og lukke </w:t>
      </w:r>
      <w:commentRangeStart w:id="36"/>
      <w:r>
        <w:t>den</w:t>
      </w:r>
      <w:commentRangeEnd w:id="36"/>
      <w:r w:rsidR="00F73FBD">
        <w:rPr>
          <w:rStyle w:val="Kommentarhenvisning"/>
        </w:rPr>
        <w:commentReference w:id="36"/>
      </w:r>
      <w:r>
        <w:t>.</w:t>
      </w:r>
    </w:p>
    <w:p w14:paraId="05A3BFA3" w14:textId="5DC289F2" w:rsidR="00E21A48" w:rsidRDefault="00E21A48" w:rsidP="00FC2439">
      <w:pPr>
        <w:rPr>
          <w:ins w:id="37" w:author="Lasse Greve Rasmussen" w:date="2020-12-08T09:22:00Z"/>
        </w:rPr>
      </w:pPr>
      <w:ins w:id="38" w:author="Lasse Greve Rasmussen" w:date="2020-12-08T09:22:00Z">
        <w:r>
          <w:t>Desuden betyder forsyningsspændingen at man vil kunne drive argon boardet og servomotoren fra samme forsyningskilde på 5 V.</w:t>
        </w:r>
      </w:ins>
    </w:p>
    <w:p w14:paraId="64AECF86" w14:textId="43CB895D" w:rsidR="00853133" w:rsidRDefault="00853133">
      <w:r>
        <w:br w:type="page"/>
      </w:r>
    </w:p>
    <w:p w14:paraId="1784D9DD" w14:textId="20AE4228" w:rsidR="0069611E" w:rsidRDefault="0069611E" w:rsidP="0069611E">
      <w:pPr>
        <w:pStyle w:val="Overskrift1"/>
      </w:pPr>
      <w:bookmarkStart w:id="39" w:name="_Toc58250206"/>
      <w:r>
        <w:lastRenderedPageBreak/>
        <w:t>Design</w:t>
      </w:r>
      <w:bookmarkEnd w:id="39"/>
    </w:p>
    <w:p w14:paraId="582CCE53" w14:textId="6764B97A" w:rsidR="00A534FF" w:rsidRDefault="006D1940" w:rsidP="00A534FF">
      <w:r>
        <w:t>I d</w:t>
      </w:r>
      <w:r w:rsidR="005578FE">
        <w:t>ette afsnit vil de overordnede tanker om systemets design være beskrevet.</w:t>
      </w:r>
      <w:ins w:id="40" w:author="Lasse Greve Rasmussen" w:date="2020-12-08T09:22:00Z">
        <w:r w:rsidR="00574143">
          <w:t xml:space="preserve"> Der vil blive beskrevet hvordan styringen er delt op i </w:t>
        </w:r>
        <w:r w:rsidR="00B068D7">
          <w:t>tilstande</w:t>
        </w:r>
        <w:r w:rsidR="001460E3">
          <w:t xml:space="preserve"> og hvordan der </w:t>
        </w:r>
        <w:r w:rsidR="00B068D7">
          <w:t xml:space="preserve">i den sammenhæng </w:t>
        </w:r>
        <w:r w:rsidR="001460E3">
          <w:t xml:space="preserve">arbejdes med bruger feedback. </w:t>
        </w:r>
        <w:r w:rsidR="00790BBE">
          <w:t xml:space="preserve">Systemets processer </w:t>
        </w:r>
        <w:r w:rsidR="00494DC0">
          <w:t xml:space="preserve">og forbindelser </w:t>
        </w:r>
        <w:r w:rsidR="00790BBE">
          <w:t>bliver visualiseret</w:t>
        </w:r>
        <w:r w:rsidR="0003559C">
          <w:t xml:space="preserve">. Desuden findes en metode til styring efter solopgang og solnedgang, og </w:t>
        </w:r>
        <w:r w:rsidR="00B506EE">
          <w:t>det undersøges hvordan systemets strømforbrug kan optimeres.</w:t>
        </w:r>
      </w:ins>
    </w:p>
    <w:p w14:paraId="1E2C5E94" w14:textId="2F0BBA08" w:rsidR="00D02528" w:rsidRDefault="002552A7" w:rsidP="00D02528">
      <w:pPr>
        <w:pStyle w:val="Overskrift2"/>
      </w:pPr>
      <w:ins w:id="41" w:author="Lasse Greve Rasmussen" w:date="2020-12-08T09:22:00Z">
        <w:r>
          <w:t>Tilstande</w:t>
        </w:r>
      </w:ins>
      <w:bookmarkStart w:id="42" w:name="_Toc58250207"/>
      <w:del w:id="43" w:author="Lasse Greve Rasmussen" w:date="2020-12-08T09:22:00Z">
        <w:r w:rsidR="00D02528">
          <w:delText>modes</w:delText>
        </w:r>
      </w:del>
      <w:bookmarkEnd w:id="42"/>
    </w:p>
    <w:p w14:paraId="03EB6D90" w14:textId="77777777" w:rsidR="005578FE" w:rsidRDefault="005578FE" w:rsidP="005578FE">
      <w:r>
        <w:t xml:space="preserve">Systemet bygges op omkring tre </w:t>
      </w:r>
      <w:ins w:id="44" w:author="Lasse Greve Rasmussen" w:date="2020-12-08T09:22:00Z">
        <w:r w:rsidR="00F65931">
          <w:t>tilstande</w:t>
        </w:r>
      </w:ins>
      <w:del w:id="45" w:author="Lasse Greve Rasmussen" w:date="2020-12-08T09:22:00Z">
        <w:r>
          <w:delText>modes</w:delText>
        </w:r>
      </w:del>
      <w:r>
        <w:t>;</w:t>
      </w:r>
    </w:p>
    <w:p w14:paraId="79D6E416" w14:textId="06C733A1" w:rsidR="005578FE" w:rsidRDefault="005578FE" w:rsidP="005578FE">
      <w:pPr>
        <w:pStyle w:val="Listeafsnit"/>
        <w:numPr>
          <w:ilvl w:val="0"/>
          <w:numId w:val="7"/>
        </w:numPr>
      </w:pPr>
      <w:r>
        <w:t>Normal: systemet afventer funktionskald</w:t>
      </w:r>
      <w:r w:rsidR="00EF7CCD">
        <w:t xml:space="preserve"> i forbindelse med solopgang eller solnedgang, </w:t>
      </w:r>
      <w:r>
        <w:t xml:space="preserve">eller interrupt for manuel kontrol. Mens systemet er i normal, vil en tæller stå og tælle op. Hvis der går 20 timer uden kald </w:t>
      </w:r>
      <w:r w:rsidR="00EF7CCD">
        <w:t>for solopgang eller solnedgang</w:t>
      </w:r>
      <w:r>
        <w:t xml:space="preserve">, antages det at der er sket en fejl, og systemet går i ’sensor </w:t>
      </w:r>
      <w:proofErr w:type="spellStart"/>
      <w:r>
        <w:t>control</w:t>
      </w:r>
      <w:proofErr w:type="spellEnd"/>
      <w:r>
        <w:t>’.</w:t>
      </w:r>
    </w:p>
    <w:p w14:paraId="260A7D3B" w14:textId="10395253" w:rsidR="005578FE" w:rsidRDefault="005578FE" w:rsidP="005578FE">
      <w:pPr>
        <w:pStyle w:val="Listeafsnit"/>
        <w:numPr>
          <w:ilvl w:val="0"/>
          <w:numId w:val="7"/>
        </w:numPr>
      </w:pPr>
      <w:r>
        <w:t>Sensor</w:t>
      </w:r>
      <w:r w:rsidR="00EF7CCD">
        <w:t xml:space="preserve"> </w:t>
      </w:r>
      <w:proofErr w:type="spellStart"/>
      <w:r w:rsidR="00EF7CCD">
        <w:t>control</w:t>
      </w:r>
      <w:proofErr w:type="spellEnd"/>
      <w:r>
        <w:t xml:space="preserve">: dette er </w:t>
      </w:r>
      <w:ins w:id="46" w:author="Lasse Greve Rasmussen" w:date="2020-12-08T09:22:00Z">
        <w:r>
          <w:t>e</w:t>
        </w:r>
        <w:r w:rsidR="00F65931">
          <w:t>n</w:t>
        </w:r>
      </w:ins>
      <w:del w:id="47" w:author="Lasse Greve Rasmussen" w:date="2020-12-08T09:22:00Z">
        <w:r>
          <w:delText>et</w:delText>
        </w:r>
      </w:del>
      <w:r>
        <w:t xml:space="preserve"> sensorstyret </w:t>
      </w:r>
      <w:ins w:id="48" w:author="Lasse Greve Rasmussen" w:date="2020-12-08T09:22:00Z">
        <w:r w:rsidR="00F65931">
          <w:t>tilstand</w:t>
        </w:r>
      </w:ins>
      <w:del w:id="49" w:author="Lasse Greve Rasmussen" w:date="2020-12-08T09:22:00Z">
        <w:r>
          <w:delText>mode</w:delText>
        </w:r>
      </w:del>
      <w:r w:rsidR="00746836">
        <w:t>,</w:t>
      </w:r>
      <w:r>
        <w:t xml:space="preserve"> der </w:t>
      </w:r>
      <w:proofErr w:type="gramStart"/>
      <w:r>
        <w:t>fungere</w:t>
      </w:r>
      <w:proofErr w:type="gramEnd"/>
      <w:r>
        <w:t xml:space="preserve"> som fejlhåndtering. Systemet måler vi</w:t>
      </w:r>
      <w:r w:rsidR="00746836">
        <w:t>a</w:t>
      </w:r>
      <w:r w:rsidR="00EF7CCD">
        <w:t xml:space="preserve"> en</w:t>
      </w:r>
      <w:r>
        <w:t xml:space="preserve"> </w:t>
      </w:r>
      <w:proofErr w:type="spellStart"/>
      <w:r>
        <w:t>photoresistor</w:t>
      </w:r>
      <w:proofErr w:type="spellEnd"/>
      <w:r>
        <w:t xml:space="preserve"> lysstyrke, og baseret på en midl</w:t>
      </w:r>
      <w:r w:rsidR="00194258">
        <w:t>et værdi</w:t>
      </w:r>
      <w:r>
        <w:t xml:space="preserve"> vurderes</w:t>
      </w:r>
      <w:r w:rsidR="00EF7CCD">
        <w:t xml:space="preserve"> det</w:t>
      </w:r>
      <w:r>
        <w:t xml:space="preserve"> om </w:t>
      </w:r>
      <w:r w:rsidR="00D25902">
        <w:t>dør</w:t>
      </w:r>
      <w:r>
        <w:t xml:space="preserve">en skal åbnes eller lukkes. </w:t>
      </w:r>
      <w:r w:rsidR="00194258">
        <w:t xml:space="preserve">Dette fortsætter indtil der </w:t>
      </w:r>
      <w:r w:rsidR="00EF7CCD">
        <w:t xml:space="preserve">igen </w:t>
      </w:r>
      <w:r w:rsidR="00194258">
        <w:t>er blevet gennemført et online funktionskald</w:t>
      </w:r>
      <w:r w:rsidR="00EF7CCD">
        <w:t xml:space="preserve">, eller </w:t>
      </w:r>
      <w:ins w:id="50" w:author="Lasse Greve Rasmussen" w:date="2020-12-08T09:22:00Z">
        <w:r w:rsidR="000D36D1">
          <w:t>’</w:t>
        </w:r>
        <w:r w:rsidR="00EF7CCD">
          <w:t>manual mode</w:t>
        </w:r>
        <w:r w:rsidR="000D36D1">
          <w:t>’</w:t>
        </w:r>
      </w:ins>
      <w:del w:id="51" w:author="Lasse Greve Rasmussen" w:date="2020-12-08T09:22:00Z">
        <w:r w:rsidR="00EF7CCD">
          <w:delText>manual mode</w:delText>
        </w:r>
      </w:del>
      <w:r w:rsidR="00EF7CCD">
        <w:t xml:space="preserve"> aktiveres.</w:t>
      </w:r>
    </w:p>
    <w:p w14:paraId="0B3F8756" w14:textId="0C23F4BB" w:rsidR="005578FE" w:rsidRDefault="00194258" w:rsidP="00A534FF">
      <w:pPr>
        <w:pStyle w:val="Listeafsnit"/>
        <w:numPr>
          <w:ilvl w:val="0"/>
          <w:numId w:val="7"/>
        </w:numPr>
      </w:pPr>
      <w:r w:rsidRPr="00194258">
        <w:t>Manual mode: Med to trykknap</w:t>
      </w:r>
      <w:r>
        <w:t xml:space="preserve">per kan man manuelt åbne eller lukke </w:t>
      </w:r>
      <w:r w:rsidR="00D25902">
        <w:t>dør</w:t>
      </w:r>
      <w:r>
        <w:t>en, hvis dette gøres</w:t>
      </w:r>
      <w:r w:rsidR="00746836">
        <w:t>,</w:t>
      </w:r>
      <w:r>
        <w:t xml:space="preserve"> forbliver systemet i ’manual mode’ indtil </w:t>
      </w:r>
      <w:r w:rsidR="00E207D3">
        <w:t xml:space="preserve">en tredje trykknap for ’manual mode </w:t>
      </w:r>
      <w:proofErr w:type="spellStart"/>
      <w:r w:rsidR="00E207D3">
        <w:t>off</w:t>
      </w:r>
      <w:proofErr w:type="spellEnd"/>
      <w:r w:rsidR="00E207D3">
        <w:t>’ aktiveres.</w:t>
      </w:r>
    </w:p>
    <w:p w14:paraId="054605D7" w14:textId="77777777" w:rsidR="00853133" w:rsidRPr="00194258" w:rsidRDefault="00853133" w:rsidP="00853133"/>
    <w:p w14:paraId="407A08FC" w14:textId="77777777" w:rsidR="00D02528" w:rsidRDefault="00D02528" w:rsidP="00D02528">
      <w:pPr>
        <w:pStyle w:val="Overskrift2"/>
      </w:pPr>
      <w:bookmarkStart w:id="52" w:name="_Toc58250208"/>
      <w:r>
        <w:t>Feedbacksignaler</w:t>
      </w:r>
      <w:bookmarkEnd w:id="52"/>
    </w:p>
    <w:p w14:paraId="24B794C0" w14:textId="5447B55B" w:rsidR="00D02528" w:rsidRDefault="00D02528" w:rsidP="00D02528">
      <w:r>
        <w:t xml:space="preserve">For at give brugeren feedback </w:t>
      </w:r>
      <w:r w:rsidR="00EF7CCD">
        <w:t xml:space="preserve">styres en </w:t>
      </w:r>
      <w:proofErr w:type="gramStart"/>
      <w:r w:rsidR="00EF7CCD">
        <w:t>RGB diode</w:t>
      </w:r>
      <w:proofErr w:type="gramEnd"/>
      <w:r>
        <w:t xml:space="preserve"> så forskellige farver viser </w:t>
      </w:r>
      <w:ins w:id="53" w:author="Lasse Greve Rasmussen" w:date="2020-12-08T09:22:00Z">
        <w:r>
          <w:t>hvilke</w:t>
        </w:r>
        <w:r w:rsidR="00F65931">
          <w:t>n</w:t>
        </w:r>
        <w:r>
          <w:t xml:space="preserve"> </w:t>
        </w:r>
        <w:r w:rsidR="00F65931">
          <w:t>tilstand</w:t>
        </w:r>
      </w:ins>
      <w:del w:id="54" w:author="Lasse Greve Rasmussen" w:date="2020-12-08T09:22:00Z">
        <w:r>
          <w:delText>hvilket mode</w:delText>
        </w:r>
      </w:del>
      <w:r>
        <w:t xml:space="preserve"> der er aktivt.</w:t>
      </w:r>
    </w:p>
    <w:p w14:paraId="31D23E20" w14:textId="17D76C0F" w:rsidR="00D02528" w:rsidRDefault="00D02528" w:rsidP="00D02528">
      <w:pPr>
        <w:pStyle w:val="Listeafsnit"/>
        <w:numPr>
          <w:ilvl w:val="0"/>
          <w:numId w:val="5"/>
        </w:numPr>
      </w:pPr>
      <w:r>
        <w:t xml:space="preserve">Normal: dioden lyser grøn som det er vist på </w:t>
      </w:r>
      <w:r>
        <w:fldChar w:fldCharType="begin"/>
      </w:r>
      <w:r>
        <w:instrText xml:space="preserve"> REF _Ref58093810 \h </w:instrText>
      </w:r>
      <w:r>
        <w:fldChar w:fldCharType="separate"/>
      </w:r>
      <w:r w:rsidR="008803B3">
        <w:t xml:space="preserve">Figur </w:t>
      </w:r>
      <w:r w:rsidR="008803B3">
        <w:rPr>
          <w:noProof/>
        </w:rPr>
        <w:t>9</w:t>
      </w:r>
      <w:r>
        <w:fldChar w:fldCharType="end"/>
      </w:r>
      <w:r>
        <w:t>.</w:t>
      </w:r>
    </w:p>
    <w:p w14:paraId="69A62A30" w14:textId="17258AD3" w:rsidR="00D02528" w:rsidRDefault="00D02528" w:rsidP="00D02528">
      <w:pPr>
        <w:pStyle w:val="Listeafsnit"/>
        <w:numPr>
          <w:ilvl w:val="0"/>
          <w:numId w:val="5"/>
        </w:numPr>
      </w:pPr>
      <w:r>
        <w:t xml:space="preserve">Sensor </w:t>
      </w:r>
      <w:proofErr w:type="spellStart"/>
      <w:r>
        <w:t>control</w:t>
      </w:r>
      <w:proofErr w:type="spellEnd"/>
      <w:r>
        <w:t>: dioden lyser rød for at indikere at der er ’fejl’ i systemet. Dioden lyser ikke konstant, da den vil være slukket under måling af lysniveau</w:t>
      </w:r>
      <w:r w:rsidR="00EF7CCD">
        <w:t>. Dette gøres for ikke at forstyrre målingen.</w:t>
      </w:r>
    </w:p>
    <w:p w14:paraId="77F05CBB" w14:textId="7D1CB7BE" w:rsidR="00853133" w:rsidRDefault="00D02528" w:rsidP="00853133">
      <w:pPr>
        <w:pStyle w:val="Listeafsnit"/>
        <w:numPr>
          <w:ilvl w:val="0"/>
          <w:numId w:val="5"/>
        </w:numPr>
      </w:pPr>
      <w:r>
        <w:t>Manual: dioden lyser blå.</w:t>
      </w:r>
    </w:p>
    <w:p w14:paraId="51C1DDD2" w14:textId="171893BB" w:rsidR="00853133" w:rsidRDefault="00853133">
      <w:r>
        <w:br w:type="page"/>
      </w:r>
    </w:p>
    <w:p w14:paraId="55F73AE3" w14:textId="50DDA408" w:rsidR="00B32C0A" w:rsidRDefault="00B32C0A" w:rsidP="00B32C0A">
      <w:pPr>
        <w:pStyle w:val="Overskrift2"/>
      </w:pPr>
      <w:bookmarkStart w:id="55" w:name="_Toc58250209"/>
      <w:r>
        <w:lastRenderedPageBreak/>
        <w:t>Aktivitetsdiagram</w:t>
      </w:r>
      <w:bookmarkEnd w:id="55"/>
    </w:p>
    <w:p w14:paraId="61EA9714" w14:textId="164B6E5D" w:rsidR="001A1BF9" w:rsidRPr="001A1BF9" w:rsidRDefault="001A1BF9" w:rsidP="001A1BF9">
      <w:r>
        <w:t>For at klarlægge handlinger i systemet laves der et aktivitetsdiagram.</w:t>
      </w:r>
      <w:r w:rsidR="00E207D3">
        <w:t xml:space="preserve"> Aktivitetsdiagrammet består af en blanding af almindelige processer, og interrupt </w:t>
      </w:r>
      <w:r w:rsidR="00EF7CCD">
        <w:t>s</w:t>
      </w:r>
      <w:r w:rsidR="00E207D3">
        <w:t>tyrede processer.</w:t>
      </w:r>
    </w:p>
    <w:p w14:paraId="287682F7" w14:textId="23046223" w:rsidR="001A1BF9" w:rsidRDefault="00746836" w:rsidP="001A1BF9">
      <w:pPr>
        <w:keepNext/>
      </w:pPr>
      <w:del w:id="56" w:author="Lasse Greve Rasmussen" w:date="2020-12-08T09:22:00Z">
        <w:r w:rsidRPr="00746836">
          <w:rPr>
            <w:noProof/>
          </w:rPr>
          <w:drawing>
            <wp:inline distT="0" distB="0" distL="0" distR="0" wp14:anchorId="7A35A54A" wp14:editId="57D2C646">
              <wp:extent cx="6225871" cy="3831848"/>
              <wp:effectExtent l="0" t="0" r="3810" b="0"/>
              <wp:docPr id="5" name="Billede 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260567" cy="385320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57" w:author="Lasse Greve Rasmussen" w:date="2020-12-08T09:22:00Z">
        <w:r w:rsidRPr="00746836">
          <w:rPr>
            <w:noProof/>
          </w:rPr>
          <w:drawing>
            <wp:inline distT="0" distB="0" distL="0" distR="0" wp14:anchorId="7A35A54A" wp14:editId="42D69814">
              <wp:extent cx="5039995" cy="3101975"/>
              <wp:effectExtent l="0" t="0" r="8255" b="3175"/>
              <wp:docPr id="15" name="Billede 1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039995" cy="31019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89AF434" w14:textId="07D917E0" w:rsidR="00B32C0A" w:rsidRDefault="001A1BF9" w:rsidP="001A1BF9">
      <w:pPr>
        <w:pStyle w:val="Billedtekst"/>
      </w:pPr>
      <w:r>
        <w:t xml:space="preserve">Figur </w:t>
      </w:r>
      <w:r w:rsidR="002968B4">
        <w:fldChar w:fldCharType="begin"/>
      </w:r>
      <w:r w:rsidR="002968B4">
        <w:instrText xml:space="preserve"> SEQ Figur \* ARABIC </w:instrText>
      </w:r>
      <w:r w:rsidR="002968B4">
        <w:fldChar w:fldCharType="separate"/>
      </w:r>
      <w:r w:rsidR="00611DED">
        <w:rPr>
          <w:noProof/>
        </w:rPr>
        <w:t>2</w:t>
      </w:r>
      <w:r w:rsidR="002968B4">
        <w:rPr>
          <w:noProof/>
        </w:rPr>
        <w:fldChar w:fldCharType="end"/>
      </w:r>
      <w:r>
        <w:t xml:space="preserve"> - aktivitetsdiagram</w:t>
      </w:r>
    </w:p>
    <w:p w14:paraId="3B972B49" w14:textId="77777777" w:rsidR="00B32C0A" w:rsidRDefault="00B32C0A" w:rsidP="00E074E9">
      <w:r>
        <w:br w:type="page"/>
      </w:r>
    </w:p>
    <w:p w14:paraId="0EE9D531" w14:textId="77777777" w:rsidR="005578FE" w:rsidRPr="00474059" w:rsidRDefault="005578FE" w:rsidP="005578FE">
      <w:pPr>
        <w:pStyle w:val="Overskrift2"/>
        <w:rPr>
          <w:moveFrom w:id="58" w:author="Lasse Greve Rasmussen" w:date="2020-12-08T09:22:00Z"/>
        </w:rPr>
      </w:pPr>
      <w:bookmarkStart w:id="59" w:name="_Toc58250210"/>
      <w:moveFromRangeStart w:id="60" w:author="Lasse Greve Rasmussen" w:date="2020-12-08T09:22:00Z" w:name="move58311754"/>
      <w:moveFrom w:id="61" w:author="Lasse Greve Rasmussen" w:date="2020-12-08T09:22:00Z">
        <w:r w:rsidRPr="00474059">
          <w:lastRenderedPageBreak/>
          <w:t>Interface</w:t>
        </w:r>
        <w:bookmarkEnd w:id="59"/>
      </w:moveFrom>
    </w:p>
    <w:p w14:paraId="3BA46802" w14:textId="77777777" w:rsidR="005578FE" w:rsidRPr="001A1BF9" w:rsidRDefault="005578FE" w:rsidP="005578FE">
      <w:pPr>
        <w:rPr>
          <w:moveFrom w:id="62" w:author="Lasse Greve Rasmussen" w:date="2020-12-08T09:22:00Z"/>
        </w:rPr>
      </w:pPr>
      <w:moveFrom w:id="63" w:author="Lasse Greve Rasmussen" w:date="2020-12-08T09:22:00Z">
        <w:r w:rsidRPr="001A1BF9">
          <w:t>Her ses det hvordan</w:t>
        </w:r>
        <w:r>
          <w:t xml:space="preserve"> komponenterne i systemet skal forbindes.</w:t>
        </w:r>
      </w:moveFrom>
    </w:p>
    <w:p w14:paraId="2D36D8D6" w14:textId="70C35647" w:rsidR="005578FE" w:rsidRDefault="00746836" w:rsidP="00B72D8A">
      <w:pPr>
        <w:keepNext/>
        <w:rPr>
          <w:moveFrom w:id="64" w:author="Lasse Greve Rasmussen" w:date="2020-12-08T09:22:00Z"/>
          <w:rPrChange w:id="65" w:author="Lasse Greve Rasmussen" w:date="2020-12-08T09:22:00Z">
            <w:rPr>
              <w:moveFrom w:id="66" w:author="Lasse Greve Rasmussen" w:date="2020-12-08T09:22:00Z"/>
              <w:lang w:val="en-US"/>
            </w:rPr>
          </w:rPrChange>
        </w:rPr>
        <w:pPrChange w:id="67" w:author="Lasse Greve Rasmussen" w:date="2020-12-08T09:22:00Z">
          <w:pPr/>
        </w:pPrChange>
      </w:pPr>
      <w:moveFrom w:id="68" w:author="Lasse Greve Rasmussen" w:date="2020-12-08T09:22:00Z">
        <w:r w:rsidRPr="00746836">
          <w:rPr>
            <w:noProof/>
            <w:lang w:val="en-US"/>
          </w:rPr>
          <w:drawing>
            <wp:inline distT="0" distB="0" distL="0" distR="0" wp14:anchorId="10D1D603" wp14:editId="0000D27C">
              <wp:extent cx="5029200" cy="6439684"/>
              <wp:effectExtent l="0" t="0" r="0" b="0"/>
              <wp:docPr id="16" name="Billede 1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038990" cy="645221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moveFrom>
    </w:p>
    <w:moveFromRangeEnd w:id="60"/>
    <w:p w14:paraId="2C2967DB" w14:textId="77777777" w:rsidR="005578FE" w:rsidRDefault="005578FE" w:rsidP="005578FE">
      <w:pPr>
        <w:rPr>
          <w:del w:id="69" w:author="Lasse Greve Rasmussen" w:date="2020-12-08T09:22:00Z"/>
          <w:lang w:val="en-US"/>
        </w:rPr>
      </w:pPr>
      <w:del w:id="70" w:author="Lasse Greve Rasmussen" w:date="2020-12-08T09:22:00Z">
        <w:r>
          <w:rPr>
            <w:lang w:val="en-US"/>
          </w:rPr>
          <w:br w:type="page"/>
        </w:r>
      </w:del>
    </w:p>
    <w:p w14:paraId="4034A091" w14:textId="3C342894" w:rsidR="00D02528" w:rsidRDefault="008803B3" w:rsidP="00D02528">
      <w:pPr>
        <w:pStyle w:val="Overskrift2"/>
      </w:pPr>
      <w:bookmarkStart w:id="71" w:name="_Toc58250211"/>
      <w:r>
        <w:t>S</w:t>
      </w:r>
      <w:r w:rsidR="00D02528">
        <w:t>tyring efter solopgang og solnedgang</w:t>
      </w:r>
      <w:bookmarkEnd w:id="71"/>
    </w:p>
    <w:p w14:paraId="3E00BB7C" w14:textId="37DFCFD6" w:rsidR="00D02528" w:rsidRDefault="00D02528" w:rsidP="00D02528">
      <w:r w:rsidRPr="00340E51">
        <w:t xml:space="preserve">For at styre </w:t>
      </w:r>
      <w:r w:rsidR="00D25902">
        <w:t>dør</w:t>
      </w:r>
      <w:r w:rsidRPr="00340E51">
        <w:t>en e</w:t>
      </w:r>
      <w:r>
        <w:t>fter solopgang og solnedgang vælges det at anvende to services fra IFTTT.com. IFTTT</w:t>
      </w:r>
      <w:del w:id="72" w:author="Lasse Greve Rasmussen" w:date="2020-12-08T09:22:00Z">
        <w:r>
          <w:delText xml:space="preserve"> står for If This Then That, og</w:delText>
        </w:r>
      </w:del>
      <w:r>
        <w:t xml:space="preserve"> er en </w:t>
      </w:r>
      <w:ins w:id="73" w:author="Lasse Greve Rasmussen" w:date="2020-12-08T09:22:00Z">
        <w:r w:rsidR="008514F9">
          <w:t>online tjeneste</w:t>
        </w:r>
        <w:r w:rsidR="00BC31B7">
          <w:t xml:space="preserve"> der kombinerer</w:t>
        </w:r>
        <w:r>
          <w:t xml:space="preserve"> </w:t>
        </w:r>
      </w:ins>
      <w:del w:id="74" w:author="Lasse Greve Rasmussen" w:date="2020-12-08T09:22:00Z">
        <w:r>
          <w:delText xml:space="preserve">samling af </w:delText>
        </w:r>
      </w:del>
      <w:r>
        <w:t xml:space="preserve">mange </w:t>
      </w:r>
      <w:ins w:id="75" w:author="Lasse Greve Rasmussen" w:date="2020-12-08T09:22:00Z">
        <w:r w:rsidR="00BC31B7">
          <w:t xml:space="preserve">forskellige </w:t>
        </w:r>
      </w:ins>
      <w:r>
        <w:t xml:space="preserve">services særligt til anvendelse for </w:t>
      </w:r>
      <w:r w:rsidR="00140889">
        <w:t>IOT-enheder</w:t>
      </w:r>
      <w:r>
        <w:t xml:space="preserve">. </w:t>
      </w:r>
      <w:ins w:id="76" w:author="Lasse Greve Rasmussen" w:date="2020-12-08T09:22:00Z">
        <w:r w:rsidR="0069090C">
          <w:t>Services</w:t>
        </w:r>
      </w:ins>
      <w:del w:id="77" w:author="Lasse Greve Rasmussen" w:date="2020-12-08T09:22:00Z">
        <w:r>
          <w:delText>Funktionerne</w:delText>
        </w:r>
      </w:del>
      <w:r>
        <w:t xml:space="preserve"> kan </w:t>
      </w:r>
      <w:ins w:id="78" w:author="Lasse Greve Rasmussen" w:date="2020-12-08T09:22:00Z">
        <w:r w:rsidR="0069090C">
          <w:t>anvendes til applets</w:t>
        </w:r>
      </w:ins>
      <w:del w:id="79" w:author="Lasse Greve Rasmussen" w:date="2020-12-08T09:22:00Z">
        <w:r>
          <w:delText>kombineres</w:delText>
        </w:r>
      </w:del>
      <w:r>
        <w:t>, så man på baggrund af en hændelse kan få udført en anden.</w:t>
      </w:r>
    </w:p>
    <w:p w14:paraId="3D255199" w14:textId="6888B3E7" w:rsidR="00D02528" w:rsidRDefault="00D02528" w:rsidP="00D02528">
      <w:r>
        <w:t>Til at detektere solopgang og solnedgang anvendes services fra ’</w:t>
      </w:r>
      <w:proofErr w:type="spellStart"/>
      <w:r>
        <w:t>Weather</w:t>
      </w:r>
      <w:proofErr w:type="spellEnd"/>
      <w:r>
        <w:t xml:space="preserve"> </w:t>
      </w:r>
      <w:proofErr w:type="spellStart"/>
      <w:r>
        <w:t>Underground</w:t>
      </w:r>
      <w:proofErr w:type="spellEnd"/>
      <w:r>
        <w:t xml:space="preserve">’ der giver signal ved henholdsvis solopgang og solnedgang. For solnedgang sættes lokationen til Dublin, for at sikre at alle hønsene </w:t>
      </w:r>
      <w:r w:rsidR="00140889">
        <w:t>er gået ind inden døren lukker</w:t>
      </w:r>
      <w:r>
        <w:t xml:space="preserve">. Indstillinger for </w:t>
      </w:r>
      <w:r w:rsidR="00140889">
        <w:t>’</w:t>
      </w:r>
      <w:proofErr w:type="spellStart"/>
      <w:r>
        <w:t>sunset</w:t>
      </w:r>
      <w:proofErr w:type="spellEnd"/>
      <w:r w:rsidR="00140889">
        <w:t>’</w:t>
      </w:r>
      <w:r>
        <w:t xml:space="preserve"> ses i </w:t>
      </w:r>
      <w:r>
        <w:fldChar w:fldCharType="begin"/>
      </w:r>
      <w:r>
        <w:instrText xml:space="preserve"> REF _Ref58092634 \h </w:instrText>
      </w:r>
      <w:r>
        <w:fldChar w:fldCharType="separate"/>
      </w:r>
      <w:r w:rsidR="00611DED">
        <w:t xml:space="preserve">Figur </w:t>
      </w:r>
      <w:r w:rsidR="00611DED">
        <w:rPr>
          <w:noProof/>
        </w:rPr>
        <w:t>3</w:t>
      </w:r>
      <w:r>
        <w:fldChar w:fldCharType="end"/>
      </w:r>
      <w:r>
        <w:t>.</w:t>
      </w:r>
    </w:p>
    <w:p w14:paraId="5BB83458" w14:textId="049C4B2F" w:rsidR="00D02528" w:rsidRDefault="00D02528" w:rsidP="00D02528">
      <w:r w:rsidRPr="005E1FFB">
        <w:t>Particle har også en s</w:t>
      </w:r>
      <w:r>
        <w:t xml:space="preserve">ervice der giver mulighed for at kalde en funktion på f.eks. </w:t>
      </w:r>
      <w:proofErr w:type="gramStart"/>
      <w:r>
        <w:t>en argon</w:t>
      </w:r>
      <w:proofErr w:type="gramEnd"/>
      <w:r>
        <w:t xml:space="preserve">. Indstillinger for funktionskald ses i </w:t>
      </w:r>
      <w:r>
        <w:fldChar w:fldCharType="begin"/>
      </w:r>
      <w:r>
        <w:instrText xml:space="preserve"> REF _Ref58092685 \h </w:instrText>
      </w:r>
      <w:r>
        <w:fldChar w:fldCharType="separate"/>
      </w:r>
      <w:proofErr w:type="spellStart"/>
      <w:r w:rsidR="00611DED" w:rsidRPr="005E1FFB">
        <w:rPr>
          <w:lang w:val="en-US"/>
        </w:rPr>
        <w:t>Figur</w:t>
      </w:r>
      <w:proofErr w:type="spellEnd"/>
      <w:r w:rsidR="00611DED" w:rsidRPr="005E1FFB">
        <w:rPr>
          <w:lang w:val="en-US"/>
        </w:rPr>
        <w:t xml:space="preserve"> </w:t>
      </w:r>
      <w:r w:rsidR="00611DED">
        <w:rPr>
          <w:noProof/>
          <w:lang w:val="en-US"/>
        </w:rPr>
        <w:t>4</w:t>
      </w:r>
      <w:r>
        <w:fldChar w:fldCharType="end"/>
      </w:r>
      <w:r>
        <w:t>.</w:t>
      </w:r>
    </w:p>
    <w:p w14:paraId="44BD0509" w14:textId="77777777" w:rsidR="00D02528" w:rsidRPr="005E1FFB" w:rsidRDefault="00D02528" w:rsidP="00D02528">
      <w:r>
        <w:t xml:space="preserve"> </w:t>
      </w:r>
    </w:p>
    <w:tbl>
      <w:tblPr>
        <w:tblStyle w:val="Tabel-Git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38"/>
        <w:gridCol w:w="4099"/>
      </w:tblGrid>
      <w:tr w:rsidR="00D02528" w:rsidRPr="008803B3" w14:paraId="1C6F26B7" w14:textId="77777777" w:rsidTr="00D73F37">
        <w:tc>
          <w:tcPr>
            <w:tcW w:w="3963" w:type="dxa"/>
            <w:vAlign w:val="bottom"/>
          </w:tcPr>
          <w:p w14:paraId="227707C8" w14:textId="77777777" w:rsidR="00D02528" w:rsidRDefault="00D02528" w:rsidP="00D73F37">
            <w:r w:rsidRPr="00340E51">
              <w:rPr>
                <w:noProof/>
              </w:rPr>
              <w:drawing>
                <wp:inline distT="0" distB="0" distL="0" distR="0" wp14:anchorId="3E9EC671" wp14:editId="6C2FA7FA">
                  <wp:extent cx="2266950" cy="3179065"/>
                  <wp:effectExtent l="0" t="0" r="0" b="2540"/>
                  <wp:docPr id="6" name="Billed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1635" cy="3185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725182" w14:textId="482A2D4F" w:rsidR="00D02528" w:rsidRDefault="00D02528" w:rsidP="00D73F37">
            <w:bookmarkStart w:id="80" w:name="_Ref58092634"/>
            <w:r>
              <w:t xml:space="preserve">Figur </w:t>
            </w:r>
            <w:r w:rsidR="002968B4">
              <w:fldChar w:fldCharType="begin"/>
            </w:r>
            <w:r w:rsidR="002968B4">
              <w:instrText xml:space="preserve"> SEQ Figur \* ARABIC </w:instrText>
            </w:r>
            <w:r w:rsidR="002968B4">
              <w:fldChar w:fldCharType="separate"/>
            </w:r>
            <w:r w:rsidR="00611DED">
              <w:rPr>
                <w:noProof/>
              </w:rPr>
              <w:t>3</w:t>
            </w:r>
            <w:r w:rsidR="002968B4">
              <w:rPr>
                <w:noProof/>
              </w:rPr>
              <w:fldChar w:fldCharType="end"/>
            </w:r>
            <w:bookmarkEnd w:id="80"/>
            <w:r w:rsidRPr="003C3CB5">
              <w:t xml:space="preserve"> - </w:t>
            </w:r>
            <w:r>
              <w:t>If</w:t>
            </w:r>
            <w:r w:rsidRPr="003C3CB5">
              <w:t xml:space="preserve"> -&gt; </w:t>
            </w:r>
            <w:proofErr w:type="spellStart"/>
            <w:r>
              <w:t>sunset</w:t>
            </w:r>
            <w:proofErr w:type="spellEnd"/>
          </w:p>
        </w:tc>
        <w:tc>
          <w:tcPr>
            <w:tcW w:w="3964" w:type="dxa"/>
            <w:vAlign w:val="bottom"/>
          </w:tcPr>
          <w:p w14:paraId="7BADB77F" w14:textId="77777777" w:rsidR="00D02528" w:rsidRDefault="00D02528" w:rsidP="00D73F37">
            <w:r w:rsidRPr="00340E51">
              <w:rPr>
                <w:noProof/>
              </w:rPr>
              <w:drawing>
                <wp:inline distT="0" distB="0" distL="0" distR="0" wp14:anchorId="7B4C143C" wp14:editId="30B129B9">
                  <wp:extent cx="2466299" cy="2092960"/>
                  <wp:effectExtent l="0" t="0" r="0" b="2540"/>
                  <wp:docPr id="7" name="Billed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7997" cy="2102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658A15" w14:textId="3878D3C8" w:rsidR="00D02528" w:rsidRPr="005E1FFB" w:rsidRDefault="00D02528" w:rsidP="00D73F37">
            <w:pPr>
              <w:rPr>
                <w:lang w:val="en-US"/>
              </w:rPr>
            </w:pPr>
            <w:bookmarkStart w:id="81" w:name="_Ref58092685"/>
            <w:proofErr w:type="spellStart"/>
            <w:r w:rsidRPr="005E1FFB">
              <w:rPr>
                <w:lang w:val="en-US"/>
              </w:rPr>
              <w:t>Figur</w:t>
            </w:r>
            <w:proofErr w:type="spellEnd"/>
            <w:r w:rsidRPr="005E1FFB">
              <w:rPr>
                <w:lang w:val="en-US"/>
              </w:rPr>
              <w:t xml:space="preserve"> </w:t>
            </w:r>
            <w:r>
              <w:fldChar w:fldCharType="begin"/>
            </w:r>
            <w:r w:rsidRPr="005E1FFB">
              <w:rPr>
                <w:lang w:val="en-US"/>
              </w:rPr>
              <w:instrText xml:space="preserve"> SEQ Figur \* ARABIC </w:instrText>
            </w:r>
            <w:r>
              <w:fldChar w:fldCharType="separate"/>
            </w:r>
            <w:r w:rsidR="00611DED">
              <w:rPr>
                <w:noProof/>
                <w:lang w:val="en-US"/>
              </w:rPr>
              <w:t>4</w:t>
            </w:r>
            <w:r>
              <w:fldChar w:fldCharType="end"/>
            </w:r>
            <w:bookmarkEnd w:id="81"/>
            <w:r w:rsidRPr="005E1FFB">
              <w:rPr>
                <w:lang w:val="en-US"/>
              </w:rPr>
              <w:t xml:space="preserve"> - </w:t>
            </w:r>
            <w:r>
              <w:rPr>
                <w:lang w:val="en-US"/>
              </w:rPr>
              <w:t>T</w:t>
            </w:r>
            <w:r w:rsidRPr="005E1FFB">
              <w:rPr>
                <w:lang w:val="en-US"/>
              </w:rPr>
              <w:t xml:space="preserve">hen -&gt; </w:t>
            </w:r>
            <w:proofErr w:type="spellStart"/>
            <w:r w:rsidRPr="005E1FFB">
              <w:rPr>
                <w:lang w:val="en-US"/>
              </w:rPr>
              <w:t>kald</w:t>
            </w:r>
            <w:proofErr w:type="spellEnd"/>
            <w:r w:rsidRPr="005E1FFB">
              <w:rPr>
                <w:lang w:val="en-US"/>
              </w:rPr>
              <w:t xml:space="preserve"> 'gate' med </w:t>
            </w:r>
            <w:proofErr w:type="spellStart"/>
            <w:r w:rsidRPr="005E1FFB">
              <w:rPr>
                <w:lang w:val="en-US"/>
              </w:rPr>
              <w:t>argumentet</w:t>
            </w:r>
            <w:proofErr w:type="spellEnd"/>
            <w:r w:rsidRPr="005E1FFB">
              <w:rPr>
                <w:lang w:val="en-US"/>
              </w:rPr>
              <w:t xml:space="preserve"> close</w:t>
            </w:r>
          </w:p>
        </w:tc>
      </w:tr>
    </w:tbl>
    <w:p w14:paraId="6F2D0136" w14:textId="77777777" w:rsidR="00D02528" w:rsidRPr="005E1FFB" w:rsidRDefault="00D02528" w:rsidP="00D02528">
      <w:pPr>
        <w:rPr>
          <w:lang w:val="en-US"/>
        </w:rPr>
      </w:pPr>
    </w:p>
    <w:p w14:paraId="2C946071" w14:textId="77777777" w:rsidR="00D02528" w:rsidRPr="005E1FFB" w:rsidRDefault="00D02528" w:rsidP="00D02528">
      <w:pPr>
        <w:rPr>
          <w:lang w:val="en-US"/>
        </w:rPr>
      </w:pPr>
    </w:p>
    <w:p w14:paraId="53449136" w14:textId="77777777" w:rsidR="00D02528" w:rsidRPr="005E1FFB" w:rsidRDefault="00D02528" w:rsidP="00D02528">
      <w:pPr>
        <w:rPr>
          <w:lang w:val="en-US"/>
        </w:rPr>
      </w:pPr>
    </w:p>
    <w:p w14:paraId="0883AD5F" w14:textId="77777777" w:rsidR="00D02528" w:rsidRPr="005E1FFB" w:rsidRDefault="00D02528" w:rsidP="00D02528">
      <w:pPr>
        <w:pStyle w:val="Overskrift2"/>
        <w:rPr>
          <w:lang w:val="en-US"/>
        </w:rPr>
      </w:pPr>
      <w:r w:rsidRPr="005E1FFB">
        <w:rPr>
          <w:lang w:val="en-US"/>
        </w:rPr>
        <w:br w:type="page"/>
      </w:r>
    </w:p>
    <w:p w14:paraId="395AA700" w14:textId="77777777" w:rsidR="00B32C0A" w:rsidRDefault="00B32C0A" w:rsidP="00B32C0A">
      <w:pPr>
        <w:pStyle w:val="Overskrift2"/>
      </w:pPr>
      <w:bookmarkStart w:id="82" w:name="_Toc58250212"/>
      <w:r>
        <w:lastRenderedPageBreak/>
        <w:t>Energiforbrug</w:t>
      </w:r>
      <w:bookmarkEnd w:id="82"/>
    </w:p>
    <w:p w14:paraId="65C580CA" w14:textId="23F3BBCC" w:rsidR="00B32C0A" w:rsidRDefault="00B32C0A" w:rsidP="00B32C0A">
      <w:r>
        <w:t>For at systemet potentielt skal kunne drives af et batteri, er det vigtigt at det har et lavt strømforbrug. De</w:t>
      </w:r>
      <w:r w:rsidR="00FC2439">
        <w:t>n enhed der ha</w:t>
      </w:r>
      <w:r w:rsidR="004366D5">
        <w:t>r</w:t>
      </w:r>
      <w:r w:rsidR="00FC2439">
        <w:t xml:space="preserve"> det største strømforbrug er servomotoren. </w:t>
      </w:r>
      <w:r w:rsidR="00107D55">
        <w:t>Målinger foretaget med 1 ohms modstand i serie med 5V forsyning (</w:t>
      </w:r>
      <w:r w:rsidR="00107D55">
        <w:fldChar w:fldCharType="begin"/>
      </w:r>
      <w:r w:rsidR="00107D55">
        <w:instrText xml:space="preserve"> REF _Ref58099042 \h </w:instrText>
      </w:r>
      <w:r w:rsidR="00107D55">
        <w:fldChar w:fldCharType="separate"/>
      </w:r>
      <w:r w:rsidR="00611DED">
        <w:t xml:space="preserve">Figur </w:t>
      </w:r>
      <w:r w:rsidR="00611DED">
        <w:rPr>
          <w:noProof/>
        </w:rPr>
        <w:t>5</w:t>
      </w:r>
      <w:r w:rsidR="00107D55">
        <w:fldChar w:fldCharType="end"/>
      </w:r>
      <w:r w:rsidR="00107D55">
        <w:t xml:space="preserve">), viser at denne </w:t>
      </w:r>
      <w:r w:rsidR="00140889">
        <w:t>typisk</w:t>
      </w:r>
      <w:r w:rsidR="00107D55">
        <w:t xml:space="preserve"> et forbrug på op mod </w:t>
      </w:r>
      <w:r w:rsidR="004C30CB">
        <w:t>550</w:t>
      </w:r>
      <w:r w:rsidR="00107D55">
        <w:t xml:space="preserve"> </w:t>
      </w:r>
      <w:proofErr w:type="spellStart"/>
      <w:r w:rsidR="00107D55">
        <w:t>mA.</w:t>
      </w:r>
      <w:proofErr w:type="spellEnd"/>
    </w:p>
    <w:p w14:paraId="2BEFDCC3" w14:textId="77777777" w:rsidR="00107D55" w:rsidRDefault="00107D55" w:rsidP="00107D55">
      <w:pPr>
        <w:keepNext/>
      </w:pPr>
      <w:r>
        <w:rPr>
          <w:noProof/>
        </w:rPr>
        <w:drawing>
          <wp:inline distT="0" distB="0" distL="0" distR="0" wp14:anchorId="7FBD119F" wp14:editId="100E9697">
            <wp:extent cx="2949934" cy="2278022"/>
            <wp:effectExtent l="0" t="0" r="3175" b="8255"/>
            <wp:docPr id="8" name="Billede 8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201204_185242.jp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297" b="27207"/>
                    <a:stretch/>
                  </pic:blipFill>
                  <pic:spPr bwMode="auto">
                    <a:xfrm>
                      <a:off x="0" y="0"/>
                      <a:ext cx="2954905" cy="2281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2F268" w14:textId="541804BC" w:rsidR="00107D55" w:rsidRDefault="00107D55" w:rsidP="00107D55">
      <w:pPr>
        <w:pStyle w:val="Billedtekst"/>
      </w:pPr>
      <w:bookmarkStart w:id="83" w:name="_Ref58099042"/>
      <w:r>
        <w:t xml:space="preserve">Figur </w:t>
      </w:r>
      <w:r w:rsidR="002968B4">
        <w:fldChar w:fldCharType="begin"/>
      </w:r>
      <w:r w:rsidR="002968B4">
        <w:instrText xml:space="preserve"> SEQ Figur \* ARABIC </w:instrText>
      </w:r>
      <w:r w:rsidR="002968B4">
        <w:fldChar w:fldCharType="separate"/>
      </w:r>
      <w:r w:rsidR="00611DED">
        <w:rPr>
          <w:noProof/>
        </w:rPr>
        <w:t>5</w:t>
      </w:r>
      <w:r w:rsidR="002968B4">
        <w:rPr>
          <w:noProof/>
        </w:rPr>
        <w:fldChar w:fldCharType="end"/>
      </w:r>
      <w:bookmarkEnd w:id="83"/>
      <w:r>
        <w:t xml:space="preserve"> - opstilling til måling af systemets samlede strømforbrug</w:t>
      </w:r>
    </w:p>
    <w:p w14:paraId="4FEA0DB9" w14:textId="44198531" w:rsidR="00107D55" w:rsidRDefault="00107D55" w:rsidP="00107D55">
      <w:r>
        <w:t>Servomotoren vil fast have dette høje strømforbrug, idet den</w:t>
      </w:r>
      <w:r w:rsidR="00746836">
        <w:t xml:space="preserve"> konstant</w:t>
      </w:r>
      <w:r>
        <w:t xml:space="preserve"> vil forsøge at fastholde sin position. Den eneste måde at stoppe dette er at afbryde forsyningen. Der sættes derfor en </w:t>
      </w:r>
      <w:r w:rsidR="0001530C">
        <w:t xml:space="preserve">transistor som forbindelse mellem </w:t>
      </w:r>
      <w:proofErr w:type="spellStart"/>
      <w:r w:rsidR="0001530C">
        <w:t>servomotorens</w:t>
      </w:r>
      <w:proofErr w:type="spellEnd"/>
      <w:r w:rsidR="0001530C">
        <w:t xml:space="preserve"> stelledning, og GND på boardet. Denne transistor aktiveres af en GPIO sat som digitalt output.</w:t>
      </w:r>
    </w:p>
    <w:p w14:paraId="050F5DA9" w14:textId="77777777" w:rsidR="004C30CB" w:rsidRDefault="004C30CB" w:rsidP="00D72E0D"/>
    <w:p w14:paraId="4DC9F025" w14:textId="77777777" w:rsidR="004C30CB" w:rsidRDefault="004C30CB">
      <w:r>
        <w:br w:type="page"/>
      </w:r>
    </w:p>
    <w:p w14:paraId="3ECD5EB5" w14:textId="3988BD10" w:rsidR="00D72E0D" w:rsidRDefault="00D72E0D" w:rsidP="00D72E0D">
      <w:r>
        <w:lastRenderedPageBreak/>
        <w:t xml:space="preserve">Der vælges en BD135 </w:t>
      </w:r>
      <w:proofErr w:type="gramStart"/>
      <w:r>
        <w:t>NPN transistor</w:t>
      </w:r>
      <w:proofErr w:type="gramEnd"/>
      <w:r>
        <w:t xml:space="preserve"> der bl.a. har følgende egenskaber:</w:t>
      </w:r>
    </w:p>
    <w:p w14:paraId="74D6F7D2" w14:textId="579A6931" w:rsidR="00D72E0D" w:rsidRDefault="00D72E0D" w:rsidP="00D72E0D">
      <w:pPr>
        <w:pStyle w:val="Listeafsnit"/>
        <w:numPr>
          <w:ilvl w:val="0"/>
          <w:numId w:val="6"/>
        </w:numPr>
      </w:pPr>
      <w:r>
        <w:t xml:space="preserve">Den kan trække op til 1.5 A på </w:t>
      </w:r>
      <w:proofErr w:type="spellStart"/>
      <w:r>
        <w:t>collector</w:t>
      </w:r>
      <w:proofErr w:type="spellEnd"/>
      <w:r>
        <w:t xml:space="preserve"> benet.</w:t>
      </w:r>
    </w:p>
    <w:p w14:paraId="260C6EC4" w14:textId="107CB800" w:rsidR="00D72E0D" w:rsidRDefault="00D72E0D" w:rsidP="00D72E0D">
      <w:pPr>
        <w:pStyle w:val="Listeafsnit"/>
        <w:numPr>
          <w:ilvl w:val="0"/>
          <w:numId w:val="6"/>
        </w:numPr>
      </w:pPr>
      <w:r>
        <w:t>Den har en forstærkning på mindst 25.</w:t>
      </w:r>
    </w:p>
    <w:p w14:paraId="1BABA421" w14:textId="1E6025E4" w:rsidR="00D72E0D" w:rsidRDefault="00D72E0D" w:rsidP="00D72E0D">
      <w:pPr>
        <w:pStyle w:val="Listeafsnit"/>
        <w:numPr>
          <w:ilvl w:val="0"/>
          <w:numId w:val="6"/>
        </w:numPr>
      </w:pPr>
      <w:r>
        <w:t>Base</w:t>
      </w:r>
      <w:r w:rsidR="00140889">
        <w:t xml:space="preserve"> til </w:t>
      </w:r>
      <w:r>
        <w:t xml:space="preserve">Emitter spænding </w:t>
      </w:r>
      <w:r w:rsidR="00140889">
        <w:t xml:space="preserve">er </w:t>
      </w:r>
      <w:r>
        <w:t>op til 1 V</w:t>
      </w:r>
    </w:p>
    <w:p w14:paraId="14C0F840" w14:textId="228B1B6E" w:rsidR="00D72E0D" w:rsidRDefault="00D72E0D" w:rsidP="00107D55">
      <w:pPr>
        <w:rPr>
          <w:rFonts w:eastAsiaTheme="minorEastAsia"/>
        </w:rPr>
      </w:pPr>
      <w:r>
        <w:t xml:space="preserve">For at kunne trække en strøm på op til </w:t>
      </w:r>
      <w:r w:rsidR="00140889">
        <w:t>55</w:t>
      </w:r>
      <w:r>
        <w:t xml:space="preserve">0 mA med transistoren i </w:t>
      </w:r>
      <w:r w:rsidR="00140889">
        <w:t>mætning</w:t>
      </w:r>
      <w:r>
        <w:t xml:space="preserve">, skal </w:t>
      </w:r>
      <w:proofErr w:type="gramStart"/>
      <w:r>
        <w:t>base strømmen</w:t>
      </w:r>
      <w:proofErr w:type="gramEnd"/>
      <w:r>
        <w:t xml:space="preserve"> altså være mindst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550mA</m:t>
            </m:r>
          </m:num>
          <m:den>
            <m:r>
              <w:rPr>
                <w:rFonts w:ascii="Cambria Math" w:hAnsi="Cambria Math"/>
              </w:rPr>
              <m:t>25</m:t>
            </m:r>
          </m:den>
        </m:f>
        <m:r>
          <w:rPr>
            <w:rFonts w:ascii="Cambria Math" w:hAnsi="Cambria Math"/>
          </w:rPr>
          <m:t>=22 mA</m:t>
        </m:r>
      </m:oMath>
      <w:r w:rsidR="00140889">
        <w:rPr>
          <w:rFonts w:eastAsiaTheme="minorEastAsia"/>
        </w:rPr>
        <w:t>.</w:t>
      </w:r>
    </w:p>
    <w:p w14:paraId="1E347479" w14:textId="4DA8119E" w:rsidR="004C30CB" w:rsidRDefault="004C30CB" w:rsidP="00107D55">
      <w:pPr>
        <w:rPr>
          <w:rFonts w:eastAsiaTheme="minorEastAsia"/>
        </w:rPr>
      </w:pPr>
      <w:r>
        <w:t xml:space="preserve">Spændingsfald over basemodstanden vil mindst være </w:t>
      </w:r>
      <m:oMath>
        <m:r>
          <w:rPr>
            <w:rFonts w:ascii="Cambria Math" w:hAnsi="Cambria Math"/>
          </w:rPr>
          <m:t>3.3V-1V=2.3 V.</m:t>
        </m:r>
      </m:oMath>
    </w:p>
    <w:p w14:paraId="5FB0DC57" w14:textId="6550CAA3" w:rsidR="004C30CB" w:rsidRDefault="004C30CB" w:rsidP="00107D55">
      <w:pPr>
        <w:rPr>
          <w:rFonts w:eastAsiaTheme="minorEastAsia"/>
        </w:rPr>
      </w:pPr>
      <w:r>
        <w:rPr>
          <w:rFonts w:eastAsiaTheme="minorEastAsia"/>
        </w:rPr>
        <w:t xml:space="preserve">Dermed giver det en modstand på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2.3 V</m:t>
            </m:r>
          </m:num>
          <m:den>
            <m:r>
              <w:rPr>
                <w:rFonts w:ascii="Cambria Math" w:eastAsiaTheme="minorEastAsia" w:hAnsi="Cambria Math"/>
              </w:rPr>
              <m:t>22mA</m:t>
            </m:r>
          </m:den>
        </m:f>
        <m:r>
          <w:rPr>
            <w:rFonts w:ascii="Cambria Math" w:eastAsiaTheme="minorEastAsia" w:hAnsi="Cambria Math"/>
          </w:rPr>
          <m:t>= 104.5 Ω</m:t>
        </m:r>
      </m:oMath>
      <w:r w:rsidR="00140889">
        <w:rPr>
          <w:rFonts w:eastAsiaTheme="minorEastAsia"/>
        </w:rPr>
        <w:t>.</w:t>
      </w:r>
    </w:p>
    <w:p w14:paraId="6BB176A9" w14:textId="3A9DF735" w:rsidR="004C30CB" w:rsidRDefault="004C30CB" w:rsidP="00107D55">
      <w:r>
        <w:rPr>
          <w:rFonts w:eastAsiaTheme="minorEastAsia"/>
        </w:rPr>
        <w:t xml:space="preserve">Der anvendes en 100Ω modstand mellem D2 og basen på transistoren som det ses i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_Ref58101185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611DED">
        <w:t xml:space="preserve">Figur </w:t>
      </w:r>
      <w:r w:rsidR="00611DED">
        <w:rPr>
          <w:noProof/>
        </w:rPr>
        <w:t>6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.</w:t>
      </w:r>
    </w:p>
    <w:p w14:paraId="4994C377" w14:textId="56C0F197" w:rsidR="0001530C" w:rsidRDefault="0001530C" w:rsidP="00107D55">
      <w:r>
        <w:t xml:space="preserve">Se </w:t>
      </w:r>
      <w:proofErr w:type="spellStart"/>
      <w:r>
        <w:t>appendix</w:t>
      </w:r>
      <w:proofErr w:type="spellEnd"/>
      <w:r>
        <w:t xml:space="preserve"> </w:t>
      </w:r>
      <w:r w:rsidR="00853133">
        <w:fldChar w:fldCharType="begin"/>
      </w:r>
      <w:r w:rsidR="00853133">
        <w:instrText xml:space="preserve"> REF _Ref40818039 \h </w:instrText>
      </w:r>
      <w:r w:rsidR="00853133">
        <w:fldChar w:fldCharType="separate"/>
      </w:r>
      <w:r w:rsidR="00611DED">
        <w:t>[ap02]</w:t>
      </w:r>
      <w:r w:rsidR="00853133">
        <w:fldChar w:fldCharType="end"/>
      </w:r>
      <w:r>
        <w:t xml:space="preserve"> for datablad over transistor BD135.</w:t>
      </w:r>
    </w:p>
    <w:p w14:paraId="61076C43" w14:textId="77777777" w:rsidR="001A1BF9" w:rsidRDefault="001A1BF9" w:rsidP="00107D55"/>
    <w:p w14:paraId="75F812AF" w14:textId="77777777" w:rsidR="004C30CB" w:rsidRDefault="004C30CB" w:rsidP="004C30CB">
      <w:pPr>
        <w:keepNext/>
      </w:pPr>
      <w:r w:rsidRPr="00D72E0D">
        <w:rPr>
          <w:noProof/>
        </w:rPr>
        <w:drawing>
          <wp:inline distT="0" distB="0" distL="0" distR="0" wp14:anchorId="7BAEB51B" wp14:editId="7866CAD6">
            <wp:extent cx="1512339" cy="1869741"/>
            <wp:effectExtent l="0" t="7302" r="4762" b="4763"/>
            <wp:docPr id="14" name="Billed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513627" cy="187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1B4B7" w14:textId="4D9E9389" w:rsidR="004C30CB" w:rsidRDefault="004C30CB" w:rsidP="004C30CB">
      <w:pPr>
        <w:pStyle w:val="Billedtekst"/>
      </w:pPr>
      <w:bookmarkStart w:id="84" w:name="_Ref58101185"/>
      <w:r>
        <w:t xml:space="preserve">Figur </w:t>
      </w:r>
      <w:r w:rsidR="002968B4">
        <w:fldChar w:fldCharType="begin"/>
      </w:r>
      <w:r w:rsidR="002968B4">
        <w:instrText xml:space="preserve"> SEQ Figur \* ARABIC </w:instrText>
      </w:r>
      <w:r w:rsidR="002968B4">
        <w:fldChar w:fldCharType="separate"/>
      </w:r>
      <w:r w:rsidR="00611DED">
        <w:rPr>
          <w:noProof/>
        </w:rPr>
        <w:t>6</w:t>
      </w:r>
      <w:r w:rsidR="002968B4">
        <w:rPr>
          <w:noProof/>
        </w:rPr>
        <w:fldChar w:fldCharType="end"/>
      </w:r>
      <w:bookmarkEnd w:id="84"/>
      <w:r>
        <w:t xml:space="preserve"> - styring af stelforbindelse via transistor</w:t>
      </w:r>
    </w:p>
    <w:p w14:paraId="41D726CB" w14:textId="77777777" w:rsidR="004C30CB" w:rsidRDefault="004C30CB" w:rsidP="00107D55"/>
    <w:p w14:paraId="64EAC4C2" w14:textId="74D12FE9" w:rsidR="001A1BF9" w:rsidRDefault="001A1BF9">
      <w:r>
        <w:br w:type="page"/>
      </w:r>
    </w:p>
    <w:p w14:paraId="0A033353" w14:textId="027A75AF" w:rsidR="00B32C0A" w:rsidRDefault="00B32C0A" w:rsidP="00634D49">
      <w:pPr>
        <w:pStyle w:val="Overskrift3"/>
        <w:pPrChange w:id="85" w:author="Lasse Greve Rasmussen" w:date="2020-12-08T09:22:00Z">
          <w:pPr>
            <w:pStyle w:val="Overskrift2"/>
          </w:pPr>
        </w:pPrChange>
      </w:pPr>
      <w:bookmarkStart w:id="86" w:name="_Toc58250213"/>
      <w:proofErr w:type="spellStart"/>
      <w:r>
        <w:lastRenderedPageBreak/>
        <w:t>Sleep</w:t>
      </w:r>
      <w:proofErr w:type="spellEnd"/>
      <w:del w:id="87" w:author="Lasse Greve Rasmussen" w:date="2020-12-08T09:22:00Z">
        <w:r>
          <w:delText xml:space="preserve"> mode</w:delText>
        </w:r>
      </w:del>
      <w:bookmarkEnd w:id="86"/>
    </w:p>
    <w:p w14:paraId="37D4BA10" w14:textId="22B54013" w:rsidR="00B32C0A" w:rsidRPr="00C17479" w:rsidRDefault="00ED37D9" w:rsidP="00B32C0A">
      <w:r>
        <w:t xml:space="preserve">For at spare på strømmen undersøges det om enheden kan puttes i </w:t>
      </w:r>
      <w:proofErr w:type="spellStart"/>
      <w:r>
        <w:t>sleep</w:t>
      </w:r>
      <w:proofErr w:type="spellEnd"/>
      <w:r>
        <w:t xml:space="preserve">, når den ikke har noget at foretage sig. </w:t>
      </w:r>
      <w:r w:rsidR="00B32C0A">
        <w:t xml:space="preserve">Der er tre </w:t>
      </w:r>
      <w:ins w:id="88" w:author="Lasse Greve Rasmussen" w:date="2020-12-08T09:22:00Z">
        <w:r w:rsidR="00F65931">
          <w:t xml:space="preserve">typer af </w:t>
        </w:r>
      </w:ins>
      <w:proofErr w:type="spellStart"/>
      <w:r w:rsidR="00B32C0A">
        <w:t>sleep</w:t>
      </w:r>
      <w:proofErr w:type="spellEnd"/>
      <w:r w:rsidR="00B32C0A">
        <w:t xml:space="preserve"> </w:t>
      </w:r>
      <w:del w:id="89" w:author="Lasse Greve Rasmussen" w:date="2020-12-08T09:22:00Z">
        <w:r w:rsidR="00B32C0A">
          <w:delText xml:space="preserve">modes </w:delText>
        </w:r>
      </w:del>
      <w:r w:rsidR="00B32C0A">
        <w:t xml:space="preserve">der skal vælges mellem. De tre er ’Stop’, </w:t>
      </w:r>
      <w:proofErr w:type="spellStart"/>
      <w:r w:rsidR="00B32C0A">
        <w:t>Ultra</w:t>
      </w:r>
      <w:proofErr w:type="spellEnd"/>
      <w:r w:rsidR="00B32C0A">
        <w:t xml:space="preserve"> Low Power’ og </w:t>
      </w:r>
      <w:proofErr w:type="spellStart"/>
      <w:r w:rsidR="00B32C0A">
        <w:t>Hibernate</w:t>
      </w:r>
      <w:proofErr w:type="spellEnd"/>
      <w:r w:rsidR="00B32C0A">
        <w:t>.</w:t>
      </w:r>
    </w:p>
    <w:p w14:paraId="76F2D984" w14:textId="672E0844" w:rsidR="00B32C0A" w:rsidRDefault="00B32C0A" w:rsidP="00B32C0A">
      <w:r>
        <w:t>Kriterier</w:t>
      </w:r>
      <w:r w:rsidR="00ED37D9">
        <w:t xml:space="preserve"> for valg af </w:t>
      </w:r>
      <w:proofErr w:type="spellStart"/>
      <w:r w:rsidR="00ED37D9">
        <w:t>sleep</w:t>
      </w:r>
      <w:proofErr w:type="spellEnd"/>
    </w:p>
    <w:p w14:paraId="5D8F97C2" w14:textId="77777777" w:rsidR="00B32C0A" w:rsidRDefault="00B32C0A" w:rsidP="00B32C0A">
      <w:pPr>
        <w:pStyle w:val="Listeafsnit"/>
        <w:numPr>
          <w:ilvl w:val="0"/>
          <w:numId w:val="4"/>
        </w:numPr>
      </w:pPr>
      <w:r>
        <w:t>Der er ikke behov for ofte at vågne op, så forbrug ved opvågning har ikke den store betydning.</w:t>
      </w:r>
    </w:p>
    <w:p w14:paraId="68BDE296" w14:textId="2C19AAF3" w:rsidR="00B32C0A" w:rsidRDefault="00B32C0A" w:rsidP="00B32C0A">
      <w:pPr>
        <w:pStyle w:val="Listeafsnit"/>
        <w:numPr>
          <w:ilvl w:val="0"/>
          <w:numId w:val="4"/>
        </w:numPr>
      </w:pPr>
      <w:r>
        <w:t xml:space="preserve">Den største del af tiden har enheden ingen funktioner, så der ønskes </w:t>
      </w:r>
      <w:ins w:id="90" w:author="Lasse Greve Rasmussen" w:date="2020-12-08T09:22:00Z">
        <w:r>
          <w:t>e</w:t>
        </w:r>
        <w:r w:rsidR="0017656B">
          <w:t>n</w:t>
        </w:r>
      </w:ins>
      <w:del w:id="91" w:author="Lasse Greve Rasmussen" w:date="2020-12-08T09:22:00Z">
        <w:r>
          <w:delText>et</w:delText>
        </w:r>
      </w:del>
      <w:r>
        <w:t xml:space="preserve"> </w:t>
      </w:r>
      <w:proofErr w:type="spellStart"/>
      <w:r>
        <w:t>sleep</w:t>
      </w:r>
      <w:proofErr w:type="spellEnd"/>
      <w:r>
        <w:t xml:space="preserve"> </w:t>
      </w:r>
      <w:ins w:id="92" w:author="Lasse Greve Rasmussen" w:date="2020-12-08T09:22:00Z">
        <w:r w:rsidR="0017656B">
          <w:t>tilstand</w:t>
        </w:r>
      </w:ins>
      <w:del w:id="93" w:author="Lasse Greve Rasmussen" w:date="2020-12-08T09:22:00Z">
        <w:r>
          <w:delText>mode</w:delText>
        </w:r>
      </w:del>
      <w:r>
        <w:t xml:space="preserve"> med</w:t>
      </w:r>
      <w:r w:rsidR="00140889">
        <w:t xml:space="preserve"> så</w:t>
      </w:r>
      <w:r>
        <w:t xml:space="preserve"> lavt </w:t>
      </w:r>
      <w:r w:rsidR="00140889">
        <w:t>strøm</w:t>
      </w:r>
      <w:r>
        <w:t>forbrug</w:t>
      </w:r>
      <w:r w:rsidR="00140889">
        <w:t xml:space="preserve"> som muligt</w:t>
      </w:r>
      <w:r>
        <w:t>.</w:t>
      </w:r>
    </w:p>
    <w:p w14:paraId="57AA9106" w14:textId="672145AA" w:rsidR="00B32C0A" w:rsidRDefault="00B32C0A" w:rsidP="00B32C0A">
      <w:pPr>
        <w:pStyle w:val="Listeafsnit"/>
        <w:numPr>
          <w:ilvl w:val="0"/>
          <w:numId w:val="4"/>
        </w:numPr>
      </w:pPr>
      <w:r>
        <w:t xml:space="preserve">Skal kunne styres </w:t>
      </w:r>
      <w:r w:rsidR="00ED37D9">
        <w:t xml:space="preserve">af funktionskald gennem </w:t>
      </w:r>
      <w:proofErr w:type="spellStart"/>
      <w:r>
        <w:t>Wifi</w:t>
      </w:r>
      <w:proofErr w:type="spellEnd"/>
    </w:p>
    <w:p w14:paraId="458A68AC" w14:textId="4C64D54B" w:rsidR="00B32C0A" w:rsidRDefault="00B32C0A" w:rsidP="00B32C0A">
      <w:pPr>
        <w:pStyle w:val="Listeafsnit"/>
        <w:numPr>
          <w:ilvl w:val="0"/>
          <w:numId w:val="4"/>
        </w:numPr>
      </w:pPr>
      <w:r>
        <w:t xml:space="preserve">Skal kunne styres af </w:t>
      </w:r>
      <w:proofErr w:type="spellStart"/>
      <w:r>
        <w:t>gpio</w:t>
      </w:r>
      <w:proofErr w:type="spellEnd"/>
      <w:r>
        <w:t>.</w:t>
      </w:r>
    </w:p>
    <w:p w14:paraId="53576E6B" w14:textId="3EC386AA" w:rsidR="00140889" w:rsidRDefault="00140889" w:rsidP="00140889">
      <w:pPr>
        <w:pStyle w:val="Listeafsnit"/>
        <w:numPr>
          <w:ilvl w:val="0"/>
          <w:numId w:val="4"/>
        </w:numPr>
      </w:pPr>
      <w:r>
        <w:t xml:space="preserve">Skal kunne styres af Real Time </w:t>
      </w:r>
      <w:proofErr w:type="spellStart"/>
      <w:proofErr w:type="gramStart"/>
      <w:r>
        <w:t>Clock</w:t>
      </w:r>
      <w:proofErr w:type="spellEnd"/>
      <w:r>
        <w:t>(</w:t>
      </w:r>
      <w:proofErr w:type="gramEnd"/>
      <w:r>
        <w:t>RTC).</w:t>
      </w:r>
    </w:p>
    <w:p w14:paraId="15C7D925" w14:textId="13B61718" w:rsidR="00B32C0A" w:rsidRDefault="00B32C0A" w:rsidP="00B32C0A">
      <w:pPr>
        <w:pStyle w:val="Listeafsnit"/>
        <w:numPr>
          <w:ilvl w:val="0"/>
          <w:numId w:val="4"/>
        </w:numPr>
      </w:pPr>
      <w:r>
        <w:t>Der kan muligvis blive behov for at arbejde videre med variabler</w:t>
      </w:r>
      <w:r w:rsidR="00140889">
        <w:t>, så disse må ikke glemmes.</w:t>
      </w:r>
    </w:p>
    <w:tbl>
      <w:tblPr>
        <w:tblStyle w:val="Tabel-Gitter"/>
        <w:tblW w:w="0" w:type="auto"/>
        <w:tblLook w:val="04A0" w:firstRow="1" w:lastRow="0" w:firstColumn="1" w:lastColumn="0" w:noHBand="0" w:noVBand="1"/>
      </w:tblPr>
      <w:tblGrid>
        <w:gridCol w:w="1516"/>
        <w:gridCol w:w="1271"/>
        <w:gridCol w:w="1177"/>
        <w:gridCol w:w="1276"/>
        <w:gridCol w:w="1411"/>
        <w:gridCol w:w="1276"/>
      </w:tblGrid>
      <w:tr w:rsidR="00B32C0A" w:rsidRPr="00342F31" w14:paraId="439B348B" w14:textId="77777777" w:rsidTr="00F74F4D">
        <w:tc>
          <w:tcPr>
            <w:tcW w:w="1516" w:type="dxa"/>
          </w:tcPr>
          <w:p w14:paraId="2EE218F0" w14:textId="77777777" w:rsidR="00B32C0A" w:rsidRPr="00342F31" w:rsidRDefault="00B32C0A" w:rsidP="00F74F4D">
            <w:pPr>
              <w:rPr>
                <w:sz w:val="20"/>
                <w:szCs w:val="20"/>
              </w:rPr>
            </w:pPr>
          </w:p>
        </w:tc>
        <w:tc>
          <w:tcPr>
            <w:tcW w:w="1271" w:type="dxa"/>
          </w:tcPr>
          <w:p w14:paraId="32E38761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r w:rsidRPr="00342F31">
              <w:rPr>
                <w:sz w:val="20"/>
                <w:szCs w:val="20"/>
              </w:rPr>
              <w:t>Kan styres af GPIO</w:t>
            </w:r>
          </w:p>
        </w:tc>
        <w:tc>
          <w:tcPr>
            <w:tcW w:w="1177" w:type="dxa"/>
          </w:tcPr>
          <w:p w14:paraId="5DCD660F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r w:rsidRPr="00342F31">
              <w:rPr>
                <w:sz w:val="20"/>
                <w:szCs w:val="20"/>
              </w:rPr>
              <w:t>Kan styres af RTC</w:t>
            </w:r>
          </w:p>
        </w:tc>
        <w:tc>
          <w:tcPr>
            <w:tcW w:w="1276" w:type="dxa"/>
          </w:tcPr>
          <w:p w14:paraId="2BD134C7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r w:rsidRPr="00342F31">
              <w:rPr>
                <w:sz w:val="20"/>
                <w:szCs w:val="20"/>
              </w:rPr>
              <w:t xml:space="preserve">Kan styres af </w:t>
            </w:r>
            <w:proofErr w:type="spellStart"/>
            <w:r w:rsidRPr="00342F31">
              <w:rPr>
                <w:sz w:val="20"/>
                <w:szCs w:val="20"/>
              </w:rPr>
              <w:t>wifi</w:t>
            </w:r>
            <w:proofErr w:type="spellEnd"/>
          </w:p>
        </w:tc>
        <w:tc>
          <w:tcPr>
            <w:tcW w:w="1411" w:type="dxa"/>
          </w:tcPr>
          <w:p w14:paraId="13E27C47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Forbrug ned til</w:t>
            </w:r>
          </w:p>
        </w:tc>
        <w:tc>
          <w:tcPr>
            <w:tcW w:w="1276" w:type="dxa"/>
          </w:tcPr>
          <w:p w14:paraId="72C67C4B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r w:rsidRPr="00342F31">
              <w:rPr>
                <w:sz w:val="20"/>
                <w:szCs w:val="20"/>
              </w:rPr>
              <w:t>Gemmer variabler</w:t>
            </w:r>
          </w:p>
        </w:tc>
      </w:tr>
      <w:tr w:rsidR="00B32C0A" w:rsidRPr="00342F31" w14:paraId="2B0E8B7F" w14:textId="77777777" w:rsidTr="00F74F4D">
        <w:tc>
          <w:tcPr>
            <w:tcW w:w="1516" w:type="dxa"/>
          </w:tcPr>
          <w:p w14:paraId="343B9688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r w:rsidRPr="00342F31">
              <w:rPr>
                <w:sz w:val="20"/>
                <w:szCs w:val="20"/>
              </w:rPr>
              <w:t>Stop</w:t>
            </w:r>
          </w:p>
        </w:tc>
        <w:tc>
          <w:tcPr>
            <w:tcW w:w="1271" w:type="dxa"/>
          </w:tcPr>
          <w:p w14:paraId="6D0AB7AB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r w:rsidRPr="00342F31">
              <w:rPr>
                <w:sz w:val="20"/>
                <w:szCs w:val="20"/>
              </w:rPr>
              <w:t>Ja</w:t>
            </w:r>
          </w:p>
        </w:tc>
        <w:tc>
          <w:tcPr>
            <w:tcW w:w="1177" w:type="dxa"/>
          </w:tcPr>
          <w:p w14:paraId="4F351A46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r w:rsidRPr="00342F31">
              <w:rPr>
                <w:sz w:val="20"/>
                <w:szCs w:val="20"/>
              </w:rPr>
              <w:t>Ja</w:t>
            </w:r>
          </w:p>
        </w:tc>
        <w:tc>
          <w:tcPr>
            <w:tcW w:w="1276" w:type="dxa"/>
          </w:tcPr>
          <w:p w14:paraId="433DD2B6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r w:rsidRPr="00342F31">
              <w:rPr>
                <w:sz w:val="20"/>
                <w:szCs w:val="20"/>
              </w:rPr>
              <w:t>Ja</w:t>
            </w:r>
          </w:p>
        </w:tc>
        <w:tc>
          <w:tcPr>
            <w:tcW w:w="1411" w:type="dxa"/>
          </w:tcPr>
          <w:p w14:paraId="35C95D72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r w:rsidRPr="00342F31">
              <w:rPr>
                <w:sz w:val="20"/>
                <w:szCs w:val="20"/>
              </w:rPr>
              <w:t>Ca. 400 µA</w:t>
            </w:r>
          </w:p>
        </w:tc>
        <w:tc>
          <w:tcPr>
            <w:tcW w:w="1276" w:type="dxa"/>
          </w:tcPr>
          <w:p w14:paraId="0912A347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r w:rsidRPr="00342F31">
              <w:rPr>
                <w:sz w:val="20"/>
                <w:szCs w:val="20"/>
              </w:rPr>
              <w:t>Ja</w:t>
            </w:r>
          </w:p>
        </w:tc>
      </w:tr>
      <w:tr w:rsidR="00B32C0A" w:rsidRPr="00342F31" w14:paraId="3991761D" w14:textId="77777777" w:rsidTr="00F74F4D">
        <w:tc>
          <w:tcPr>
            <w:tcW w:w="1516" w:type="dxa"/>
          </w:tcPr>
          <w:p w14:paraId="680A6385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proofErr w:type="spellStart"/>
            <w:r w:rsidRPr="00342F31">
              <w:rPr>
                <w:sz w:val="20"/>
                <w:szCs w:val="20"/>
              </w:rPr>
              <w:t>Ultra</w:t>
            </w:r>
            <w:proofErr w:type="spellEnd"/>
            <w:r w:rsidRPr="00342F31">
              <w:rPr>
                <w:sz w:val="20"/>
                <w:szCs w:val="20"/>
              </w:rPr>
              <w:t xml:space="preserve"> Low Power</w:t>
            </w:r>
          </w:p>
        </w:tc>
        <w:tc>
          <w:tcPr>
            <w:tcW w:w="1271" w:type="dxa"/>
          </w:tcPr>
          <w:p w14:paraId="7198E418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r w:rsidRPr="00342F31">
              <w:rPr>
                <w:sz w:val="20"/>
                <w:szCs w:val="20"/>
              </w:rPr>
              <w:t>Ja</w:t>
            </w:r>
          </w:p>
        </w:tc>
        <w:tc>
          <w:tcPr>
            <w:tcW w:w="1177" w:type="dxa"/>
          </w:tcPr>
          <w:p w14:paraId="11735373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r w:rsidRPr="00342F31">
              <w:rPr>
                <w:sz w:val="20"/>
                <w:szCs w:val="20"/>
              </w:rPr>
              <w:t>Ja</w:t>
            </w:r>
          </w:p>
        </w:tc>
        <w:tc>
          <w:tcPr>
            <w:tcW w:w="1276" w:type="dxa"/>
          </w:tcPr>
          <w:p w14:paraId="10551775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r w:rsidRPr="00342F31">
              <w:rPr>
                <w:sz w:val="20"/>
                <w:szCs w:val="20"/>
              </w:rPr>
              <w:t>Ja</w:t>
            </w:r>
          </w:p>
        </w:tc>
        <w:tc>
          <w:tcPr>
            <w:tcW w:w="1411" w:type="dxa"/>
          </w:tcPr>
          <w:p w14:paraId="2B718B38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r w:rsidRPr="00342F31">
              <w:rPr>
                <w:sz w:val="20"/>
                <w:szCs w:val="20"/>
              </w:rPr>
              <w:t>Ca. 80 µA</w:t>
            </w:r>
          </w:p>
        </w:tc>
        <w:tc>
          <w:tcPr>
            <w:tcW w:w="1276" w:type="dxa"/>
          </w:tcPr>
          <w:p w14:paraId="3DF6A129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r w:rsidRPr="00342F31">
              <w:rPr>
                <w:sz w:val="20"/>
                <w:szCs w:val="20"/>
              </w:rPr>
              <w:t>Ja</w:t>
            </w:r>
          </w:p>
        </w:tc>
      </w:tr>
      <w:tr w:rsidR="00B32C0A" w:rsidRPr="00342F31" w14:paraId="7476AE98" w14:textId="77777777" w:rsidTr="00F74F4D">
        <w:tc>
          <w:tcPr>
            <w:tcW w:w="1516" w:type="dxa"/>
          </w:tcPr>
          <w:p w14:paraId="1C6D16AC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proofErr w:type="spellStart"/>
            <w:r w:rsidRPr="00342F31">
              <w:rPr>
                <w:sz w:val="20"/>
                <w:szCs w:val="20"/>
              </w:rPr>
              <w:t>Hibernate</w:t>
            </w:r>
            <w:proofErr w:type="spellEnd"/>
          </w:p>
        </w:tc>
        <w:tc>
          <w:tcPr>
            <w:tcW w:w="1271" w:type="dxa"/>
          </w:tcPr>
          <w:p w14:paraId="200B79B0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r w:rsidRPr="00342F31">
              <w:rPr>
                <w:sz w:val="20"/>
                <w:szCs w:val="20"/>
              </w:rPr>
              <w:t>Ja</w:t>
            </w:r>
          </w:p>
        </w:tc>
        <w:tc>
          <w:tcPr>
            <w:tcW w:w="1177" w:type="dxa"/>
          </w:tcPr>
          <w:p w14:paraId="73480710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r w:rsidRPr="00342F31">
              <w:rPr>
                <w:sz w:val="20"/>
                <w:szCs w:val="20"/>
              </w:rPr>
              <w:t>Nej</w:t>
            </w:r>
          </w:p>
        </w:tc>
        <w:tc>
          <w:tcPr>
            <w:tcW w:w="1276" w:type="dxa"/>
          </w:tcPr>
          <w:p w14:paraId="2D43DE82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r w:rsidRPr="00342F31">
              <w:rPr>
                <w:sz w:val="20"/>
                <w:szCs w:val="20"/>
              </w:rPr>
              <w:t>Nej</w:t>
            </w:r>
          </w:p>
        </w:tc>
        <w:tc>
          <w:tcPr>
            <w:tcW w:w="1411" w:type="dxa"/>
          </w:tcPr>
          <w:p w14:paraId="1FBBF812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r w:rsidRPr="00342F31">
              <w:rPr>
                <w:sz w:val="20"/>
                <w:szCs w:val="20"/>
              </w:rPr>
              <w:t>Ca. 65 µA</w:t>
            </w:r>
          </w:p>
        </w:tc>
        <w:tc>
          <w:tcPr>
            <w:tcW w:w="1276" w:type="dxa"/>
          </w:tcPr>
          <w:p w14:paraId="09289206" w14:textId="77777777" w:rsidR="00B32C0A" w:rsidRPr="00342F31" w:rsidRDefault="00B32C0A" w:rsidP="00F74F4D">
            <w:pPr>
              <w:keepNext/>
              <w:rPr>
                <w:sz w:val="20"/>
                <w:szCs w:val="20"/>
              </w:rPr>
            </w:pPr>
            <w:r w:rsidRPr="00342F31">
              <w:rPr>
                <w:sz w:val="20"/>
                <w:szCs w:val="20"/>
              </w:rPr>
              <w:t>Nej</w:t>
            </w:r>
          </w:p>
        </w:tc>
      </w:tr>
    </w:tbl>
    <w:p w14:paraId="0814E2D3" w14:textId="68E88816" w:rsidR="00B32C0A" w:rsidRDefault="00B32C0A" w:rsidP="00B32C0A">
      <w:pPr>
        <w:pStyle w:val="Billedtekst"/>
      </w:pPr>
      <w:r>
        <w:t xml:space="preserve">Tabel </w:t>
      </w:r>
      <w:r w:rsidR="002968B4">
        <w:fldChar w:fldCharType="begin"/>
      </w:r>
      <w:r w:rsidR="002968B4">
        <w:instrText xml:space="preserve"> SEQ Tabel \* ARABIC </w:instrText>
      </w:r>
      <w:r w:rsidR="002968B4">
        <w:fldChar w:fldCharType="separate"/>
      </w:r>
      <w:r w:rsidR="00611DED">
        <w:rPr>
          <w:noProof/>
        </w:rPr>
        <w:t>1</w:t>
      </w:r>
      <w:r w:rsidR="002968B4">
        <w:rPr>
          <w:noProof/>
        </w:rPr>
        <w:fldChar w:fldCharType="end"/>
      </w:r>
      <w:r>
        <w:t xml:space="preserve"> </w:t>
      </w:r>
      <w:r w:rsidR="00810584">
        <w:t xml:space="preserve">– funktioner i forskellige </w:t>
      </w:r>
      <w:ins w:id="94" w:author="Lasse Greve Rasmussen" w:date="2020-12-08T09:22:00Z">
        <w:r w:rsidR="0017656B">
          <w:t>typer</w:t>
        </w:r>
      </w:ins>
      <w:del w:id="95" w:author="Lasse Greve Rasmussen" w:date="2020-12-08T09:22:00Z">
        <w:r w:rsidR="00810584">
          <w:delText>modes</w:delText>
        </w:r>
      </w:del>
      <w:r w:rsidR="00810584">
        <w:t xml:space="preserve"> af </w:t>
      </w:r>
      <w:proofErr w:type="spellStart"/>
      <w:r w:rsidR="00810584">
        <w:t>sleep</w:t>
      </w:r>
      <w:proofErr w:type="spellEnd"/>
      <w:r w:rsidR="00810584">
        <w:t xml:space="preserve"> </w:t>
      </w:r>
      <w:r w:rsidR="00810584">
        <w:fldChar w:fldCharType="begin"/>
      </w:r>
      <w:r w:rsidR="00810584">
        <w:instrText xml:space="preserve"> REF _Ref41304699 \h </w:instrText>
      </w:r>
      <w:r w:rsidR="00810584">
        <w:fldChar w:fldCharType="separate"/>
      </w:r>
      <w:r w:rsidR="00611DED" w:rsidRPr="00E07AF8">
        <w:t>[</w:t>
      </w:r>
      <w:r w:rsidR="00611DED">
        <w:t>ref02</w:t>
      </w:r>
      <w:r w:rsidR="00611DED" w:rsidRPr="00E07AF8">
        <w:t>]</w:t>
      </w:r>
      <w:r w:rsidR="00810584">
        <w:fldChar w:fldCharType="end"/>
      </w:r>
      <w:r w:rsidR="00810584">
        <w:t xml:space="preserve"> </w:t>
      </w:r>
    </w:p>
    <w:p w14:paraId="71576B7C" w14:textId="5D2B4EE2" w:rsidR="00B32C0A" w:rsidRDefault="00B32C0A" w:rsidP="00B32C0A">
      <w:r>
        <w:t xml:space="preserve">Ud fra denne sammenligning virker det oplagt at vælge </w:t>
      </w:r>
      <w:proofErr w:type="spellStart"/>
      <w:r>
        <w:t>Ultra</w:t>
      </w:r>
      <w:proofErr w:type="spellEnd"/>
      <w:r>
        <w:t xml:space="preserve"> Low Power, der ligger langt under forbruget i ’stop’, men som stadig har de funktioner der skal anvendes.</w:t>
      </w:r>
    </w:p>
    <w:p w14:paraId="617E0BEA" w14:textId="22FA5446" w:rsidR="004366D5" w:rsidRDefault="004366D5" w:rsidP="00B32C0A">
      <w:r>
        <w:t xml:space="preserve">Ud fra tabellen </w:t>
      </w:r>
      <w:r w:rsidR="00810584">
        <w:t xml:space="preserve">på </w:t>
      </w:r>
      <w:r w:rsidR="00810584">
        <w:fldChar w:fldCharType="begin"/>
      </w:r>
      <w:r w:rsidR="00810584">
        <w:instrText xml:space="preserve"> REF _Ref58096965 \h </w:instrText>
      </w:r>
      <w:r w:rsidR="00810584">
        <w:fldChar w:fldCharType="separate"/>
      </w:r>
      <w:r w:rsidR="00611DED">
        <w:t xml:space="preserve">Figur </w:t>
      </w:r>
      <w:r w:rsidR="00611DED">
        <w:rPr>
          <w:noProof/>
        </w:rPr>
        <w:t>7</w:t>
      </w:r>
      <w:r w:rsidR="00810584">
        <w:fldChar w:fldCharType="end"/>
      </w:r>
      <w:r w:rsidR="00810584">
        <w:t xml:space="preserve"> ses det dog at strømforbruget ikke nødvendigvis bliver meget lavere, når </w:t>
      </w:r>
      <w:proofErr w:type="spellStart"/>
      <w:r w:rsidR="00810584">
        <w:t>wifi</w:t>
      </w:r>
      <w:proofErr w:type="spellEnd"/>
      <w:r w:rsidR="00810584">
        <w:t xml:space="preserve"> skal være slået til som </w:t>
      </w:r>
      <w:proofErr w:type="spellStart"/>
      <w:r w:rsidR="00810584">
        <w:t>wakeup</w:t>
      </w:r>
      <w:proofErr w:type="spellEnd"/>
      <w:r w:rsidR="00810584">
        <w:t xml:space="preserve"> mulighed under </w:t>
      </w:r>
      <w:proofErr w:type="spellStart"/>
      <w:r w:rsidR="00810584">
        <w:t>sleep</w:t>
      </w:r>
      <w:proofErr w:type="spellEnd"/>
      <w:r w:rsidR="00810584">
        <w:t>.</w:t>
      </w:r>
      <w:r w:rsidR="00E074E9">
        <w:t xml:space="preserve"> </w:t>
      </w:r>
    </w:p>
    <w:p w14:paraId="5F840057" w14:textId="77777777" w:rsidR="00F74F4D" w:rsidRDefault="004366D5" w:rsidP="00F74F4D">
      <w:pPr>
        <w:keepNext/>
      </w:pPr>
      <w:del w:id="96" w:author="Lasse Greve Rasmussen" w:date="2020-12-08T09:22:00Z">
        <w:r w:rsidRPr="004366D5">
          <w:rPr>
            <w:noProof/>
          </w:rPr>
          <w:lastRenderedPageBreak/>
          <w:drawing>
            <wp:inline distT="0" distB="0" distL="0" distR="0" wp14:anchorId="1077EAE1" wp14:editId="5171D928">
              <wp:extent cx="4842344" cy="5024761"/>
              <wp:effectExtent l="0" t="0" r="0" b="4445"/>
              <wp:docPr id="20" name="Billede 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860417" cy="50435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97" w:author="Lasse Greve Rasmussen" w:date="2020-12-08T09:22:00Z">
        <w:r w:rsidRPr="004366D5">
          <w:rPr>
            <w:noProof/>
          </w:rPr>
          <w:drawing>
            <wp:inline distT="0" distB="0" distL="0" distR="0" wp14:anchorId="1077EAE1" wp14:editId="0B054B4A">
              <wp:extent cx="3474720" cy="3605618"/>
              <wp:effectExtent l="0" t="0" r="0" b="0"/>
              <wp:docPr id="13" name="Billede 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482247" cy="361342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1C356BA" w14:textId="1CBF0E6B" w:rsidR="00B32C0A" w:rsidRDefault="00F74F4D" w:rsidP="00F74F4D">
      <w:pPr>
        <w:pStyle w:val="Billedtekst"/>
      </w:pPr>
      <w:bookmarkStart w:id="98" w:name="_Ref58096965"/>
      <w:r>
        <w:t xml:space="preserve">Figur </w:t>
      </w:r>
      <w:r w:rsidR="002968B4">
        <w:fldChar w:fldCharType="begin"/>
      </w:r>
      <w:r w:rsidR="002968B4">
        <w:instrText xml:space="preserve"> SEQ Figur \* ARABIC </w:instrText>
      </w:r>
      <w:r w:rsidR="002968B4">
        <w:fldChar w:fldCharType="separate"/>
      </w:r>
      <w:r w:rsidR="00611DED">
        <w:rPr>
          <w:noProof/>
        </w:rPr>
        <w:t>7</w:t>
      </w:r>
      <w:r w:rsidR="002968B4">
        <w:rPr>
          <w:noProof/>
        </w:rPr>
        <w:fldChar w:fldCharType="end"/>
      </w:r>
      <w:bookmarkEnd w:id="98"/>
      <w:r>
        <w:t xml:space="preserve"> - tabel over strømforbrug fra datablad </w:t>
      </w:r>
      <w:r>
        <w:fldChar w:fldCharType="begin"/>
      </w:r>
      <w:r>
        <w:instrText xml:space="preserve"> REF _Ref41304806 \h </w:instrText>
      </w:r>
      <w:r>
        <w:fldChar w:fldCharType="separate"/>
      </w:r>
      <w:r w:rsidR="00611DED">
        <w:t>[ref03]</w:t>
      </w:r>
      <w:r>
        <w:fldChar w:fldCharType="end"/>
      </w:r>
    </w:p>
    <w:p w14:paraId="0881FA14" w14:textId="657C63F4" w:rsidR="00B32C0A" w:rsidRDefault="00E074E9" w:rsidP="00B32C0A">
      <w:r>
        <w:t xml:space="preserve">For at blive klogere på det reelle strømforbrug er 8 </w:t>
      </w:r>
      <w:ins w:id="99" w:author="Lasse Greve Rasmussen" w:date="2020-12-08T09:22:00Z">
        <w:r>
          <w:t>forskellig</w:t>
        </w:r>
        <w:r w:rsidR="00A9395F">
          <w:t>e</w:t>
        </w:r>
      </w:ins>
      <w:del w:id="100" w:author="Lasse Greve Rasmussen" w:date="2020-12-08T09:22:00Z">
        <w:r>
          <w:delText>forskellig</w:delText>
        </w:r>
      </w:del>
      <w:r>
        <w:t xml:space="preserve"> </w:t>
      </w:r>
      <w:r w:rsidR="00140889">
        <w:t>k</w:t>
      </w:r>
      <w:r>
        <w:t xml:space="preserve">onfigurationer af </w:t>
      </w:r>
      <w:proofErr w:type="spellStart"/>
      <w:r>
        <w:t>sleep</w:t>
      </w:r>
      <w:proofErr w:type="spellEnd"/>
      <w:r>
        <w:t xml:space="preserve"> afprøvet</w:t>
      </w:r>
      <w:ins w:id="101" w:author="Lasse Greve Rasmussen" w:date="2020-12-08T09:22:00Z">
        <w:r w:rsidR="00EF6D7F">
          <w:t>.</w:t>
        </w:r>
        <w:r w:rsidR="00EF6D7F" w:rsidRPr="00EF6D7F">
          <w:t xml:space="preserve"> </w:t>
        </w:r>
        <w:r w:rsidR="00EF6D7F">
          <w:t>Resultatet af disse kan ses i bilag</w:t>
        </w:r>
      </w:ins>
      <w:r w:rsidR="00853133">
        <w:t xml:space="preserve"> </w:t>
      </w:r>
      <w:r w:rsidR="00853133">
        <w:fldChar w:fldCharType="begin"/>
      </w:r>
      <w:r w:rsidR="00853133">
        <w:instrText xml:space="preserve"> REF _Ref40817771 \h </w:instrText>
      </w:r>
      <w:r w:rsidR="00853133">
        <w:fldChar w:fldCharType="separate"/>
      </w:r>
      <w:r w:rsidR="00611DED">
        <w:t>[ap01]</w:t>
      </w:r>
      <w:r w:rsidR="00853133">
        <w:fldChar w:fldCharType="end"/>
      </w:r>
      <w:r w:rsidR="00853133">
        <w:t>.</w:t>
      </w:r>
    </w:p>
    <w:p w14:paraId="2E053BDD" w14:textId="34C07C6A" w:rsidR="00E074E9" w:rsidRDefault="00E074E9" w:rsidP="00B32C0A">
      <w:r>
        <w:t xml:space="preserve">Konklusionen er at det ikke at der ikke kan findes </w:t>
      </w:r>
      <w:ins w:id="102" w:author="Lasse Greve Rasmussen" w:date="2020-12-08T09:22:00Z">
        <w:r>
          <w:t>e</w:t>
        </w:r>
        <w:r w:rsidR="000D36D1">
          <w:t>n type af</w:t>
        </w:r>
      </w:ins>
      <w:del w:id="103" w:author="Lasse Greve Rasmussen" w:date="2020-12-08T09:22:00Z">
        <w:r>
          <w:delText>et</w:delText>
        </w:r>
      </w:del>
      <w:r>
        <w:t xml:space="preserve"> </w:t>
      </w:r>
      <w:proofErr w:type="spellStart"/>
      <w:r>
        <w:t>sleep</w:t>
      </w:r>
      <w:proofErr w:type="spellEnd"/>
      <w:r>
        <w:t xml:space="preserve"> </w:t>
      </w:r>
      <w:del w:id="104" w:author="Lasse Greve Rasmussen" w:date="2020-12-08T09:22:00Z">
        <w:r>
          <w:delText xml:space="preserve">mode </w:delText>
        </w:r>
      </w:del>
      <w:r>
        <w:t>som kan vækkes via</w:t>
      </w:r>
      <w:r w:rsidR="00140889">
        <w:t xml:space="preserve"> de anvendte</w:t>
      </w:r>
      <w:r w:rsidR="00ED37D9">
        <w:t xml:space="preserve"> </w:t>
      </w:r>
      <w:r>
        <w:t>funktionskald</w:t>
      </w:r>
      <w:r w:rsidR="00140889">
        <w:t xml:space="preserve"> fra IFTTT</w:t>
      </w:r>
      <w:r>
        <w:t>. Der er i øvrigt ikke den store strømbesparelse at hente</w:t>
      </w:r>
      <w:r w:rsidR="00ED37D9">
        <w:t xml:space="preserve"> når </w:t>
      </w:r>
      <w:proofErr w:type="spellStart"/>
      <w:r w:rsidR="00ED37D9">
        <w:t>wifi</w:t>
      </w:r>
      <w:proofErr w:type="spellEnd"/>
      <w:r w:rsidR="00ED37D9">
        <w:t xml:space="preserve"> fortsat skal være slået til. Der anvendes derfor ikke </w:t>
      </w:r>
      <w:proofErr w:type="spellStart"/>
      <w:r w:rsidR="00ED37D9">
        <w:t>sleep</w:t>
      </w:r>
      <w:proofErr w:type="spellEnd"/>
      <w:r w:rsidR="00ED37D9">
        <w:t xml:space="preserve"> i implementeringen.</w:t>
      </w:r>
    </w:p>
    <w:p w14:paraId="433CDF28" w14:textId="77777777" w:rsidR="00B32C0A" w:rsidRPr="007548C4" w:rsidRDefault="00B32C0A" w:rsidP="00B32C0A"/>
    <w:p w14:paraId="18A2C7F3" w14:textId="77777777" w:rsidR="00B32C0A" w:rsidRDefault="00B32C0A" w:rsidP="00B32C0A">
      <w:r>
        <w:br w:type="page"/>
      </w:r>
    </w:p>
    <w:p w14:paraId="39B5489F" w14:textId="77777777" w:rsidR="005578FE" w:rsidRPr="00474059" w:rsidRDefault="005578FE" w:rsidP="005578FE">
      <w:pPr>
        <w:pStyle w:val="Overskrift2"/>
        <w:rPr>
          <w:moveTo w:id="105" w:author="Lasse Greve Rasmussen" w:date="2020-12-08T09:22:00Z"/>
        </w:rPr>
      </w:pPr>
      <w:moveToRangeStart w:id="106" w:author="Lasse Greve Rasmussen" w:date="2020-12-08T09:22:00Z" w:name="move58311754"/>
      <w:moveTo w:id="107" w:author="Lasse Greve Rasmussen" w:date="2020-12-08T09:22:00Z">
        <w:r w:rsidRPr="00474059">
          <w:lastRenderedPageBreak/>
          <w:t>Interface</w:t>
        </w:r>
      </w:moveTo>
    </w:p>
    <w:p w14:paraId="7AAFD021" w14:textId="77777777" w:rsidR="005578FE" w:rsidRPr="001A1BF9" w:rsidRDefault="005578FE" w:rsidP="005578FE">
      <w:pPr>
        <w:rPr>
          <w:moveTo w:id="108" w:author="Lasse Greve Rasmussen" w:date="2020-12-08T09:22:00Z"/>
        </w:rPr>
      </w:pPr>
      <w:moveTo w:id="109" w:author="Lasse Greve Rasmussen" w:date="2020-12-08T09:22:00Z">
        <w:r w:rsidRPr="001A1BF9">
          <w:t>Her ses det hvordan</w:t>
        </w:r>
        <w:r>
          <w:t xml:space="preserve"> komponenterne i systemet skal forbindes.</w:t>
        </w:r>
      </w:moveTo>
    </w:p>
    <w:p w14:paraId="45D0700F" w14:textId="77777777" w:rsidR="005578FE" w:rsidRDefault="00746836" w:rsidP="00B72D8A">
      <w:pPr>
        <w:keepNext/>
        <w:rPr>
          <w:moveTo w:id="110" w:author="Lasse Greve Rasmussen" w:date="2020-12-08T09:22:00Z"/>
          <w:rPrChange w:id="111" w:author="Lasse Greve Rasmussen" w:date="2020-12-08T09:22:00Z">
            <w:rPr>
              <w:moveTo w:id="112" w:author="Lasse Greve Rasmussen" w:date="2020-12-08T09:22:00Z"/>
              <w:lang w:val="en-US"/>
            </w:rPr>
          </w:rPrChange>
        </w:rPr>
        <w:pPrChange w:id="113" w:author="Lasse Greve Rasmussen" w:date="2020-12-08T09:22:00Z">
          <w:pPr/>
        </w:pPrChange>
      </w:pPr>
      <w:moveTo w:id="114" w:author="Lasse Greve Rasmussen" w:date="2020-12-08T09:22:00Z">
        <w:r w:rsidRPr="00746836">
          <w:rPr>
            <w:noProof/>
            <w:lang w:val="en-US"/>
          </w:rPr>
          <w:drawing>
            <wp:inline distT="0" distB="0" distL="0" distR="0" wp14:anchorId="10D1D603" wp14:editId="0000D27C">
              <wp:extent cx="5029200" cy="6439684"/>
              <wp:effectExtent l="0" t="0" r="0" b="0"/>
              <wp:docPr id="22" name="Billede 2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038990" cy="645221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moveTo>
    </w:p>
    <w:p w14:paraId="7B32CF27" w14:textId="7A2214F7" w:rsidR="00B72D8A" w:rsidRPr="00412F35" w:rsidRDefault="00B72D8A" w:rsidP="00B72D8A">
      <w:pPr>
        <w:pStyle w:val="Billedtekst"/>
        <w:rPr>
          <w:ins w:id="115" w:author="Lasse Greve Rasmussen" w:date="2020-12-08T09:22:00Z"/>
        </w:rPr>
      </w:pPr>
      <w:bookmarkStart w:id="116" w:name="_Toc58250214"/>
      <w:moveToRangeEnd w:id="106"/>
      <w:ins w:id="117" w:author="Lasse Greve Rasmussen" w:date="2020-12-08T09:22:00Z">
        <w:r>
          <w:t xml:space="preserve">Figur </w:t>
        </w:r>
        <w:r>
          <w:fldChar w:fldCharType="begin"/>
        </w:r>
        <w:r>
          <w:instrText xml:space="preserve"> SEQ Figur \* ARABIC </w:instrText>
        </w:r>
        <w:r>
          <w:fldChar w:fldCharType="separate"/>
        </w:r>
        <w:r w:rsidR="00926ADF">
          <w:rPr>
            <w:noProof/>
          </w:rPr>
          <w:t>8</w:t>
        </w:r>
        <w:r>
          <w:fldChar w:fldCharType="end"/>
        </w:r>
        <w:r>
          <w:t xml:space="preserve"> - Interface analyse</w:t>
        </w:r>
      </w:ins>
    </w:p>
    <w:p w14:paraId="67421110" w14:textId="77777777" w:rsidR="00B72D8A" w:rsidRPr="00412F35" w:rsidRDefault="00B72D8A" w:rsidP="00B72D8A">
      <w:pPr>
        <w:rPr>
          <w:ins w:id="118" w:author="Lasse Greve Rasmussen" w:date="2020-12-08T09:22:00Z"/>
        </w:rPr>
      </w:pPr>
      <w:ins w:id="119" w:author="Lasse Greve Rasmussen" w:date="2020-12-08T09:22:00Z">
        <w:r w:rsidRPr="00412F35">
          <w:br w:type="page"/>
        </w:r>
      </w:ins>
    </w:p>
    <w:p w14:paraId="0072C995" w14:textId="15861BD3" w:rsidR="0069611E" w:rsidRDefault="0069611E" w:rsidP="0069611E">
      <w:pPr>
        <w:pStyle w:val="Overskrift1"/>
      </w:pPr>
      <w:r>
        <w:lastRenderedPageBreak/>
        <w:t>Implementering</w:t>
      </w:r>
      <w:bookmarkEnd w:id="116"/>
    </w:p>
    <w:p w14:paraId="54E62CAB" w14:textId="4123550A" w:rsidR="00CF17DE" w:rsidRPr="00CF17DE" w:rsidRDefault="00CF17DE" w:rsidP="00CF17DE">
      <w:r>
        <w:t>I dette afsnit vises hvordan systemet er implementeret.</w:t>
      </w:r>
      <w:r w:rsidR="00D73F37">
        <w:t xml:space="preserve"> Systemet er som udgangspunkt forsynet med 5 V gennem USB.</w:t>
      </w:r>
    </w:p>
    <w:p w14:paraId="25A0AAB9" w14:textId="0C2C7E91" w:rsidR="00D02528" w:rsidRPr="00D02528" w:rsidRDefault="00D02528" w:rsidP="00D02528">
      <w:pPr>
        <w:pStyle w:val="Overskrift2"/>
      </w:pPr>
      <w:bookmarkStart w:id="120" w:name="_Toc58250215"/>
      <w:r>
        <w:t>hardwareopbygning</w:t>
      </w:r>
      <w:bookmarkEnd w:id="120"/>
    </w:p>
    <w:p w14:paraId="19016F92" w14:textId="46B98F89" w:rsidR="009B2971" w:rsidRPr="009B2971" w:rsidRDefault="009B2971" w:rsidP="009B2971">
      <w:r>
        <w:t xml:space="preserve">Kredsløbet er bygget op på et </w:t>
      </w:r>
      <w:proofErr w:type="spellStart"/>
      <w:r>
        <w:t>veroboard</w:t>
      </w:r>
      <w:proofErr w:type="spellEnd"/>
      <w:r>
        <w:t xml:space="preserve"> hvor forbindelser er loddet sammen på bagsiden. To rækker </w:t>
      </w:r>
      <w:proofErr w:type="spellStart"/>
      <w:r>
        <w:t>pinheaders</w:t>
      </w:r>
      <w:proofErr w:type="spellEnd"/>
      <w:r>
        <w:t xml:space="preserve"> er placeret, så man nemt kan montere en </w:t>
      </w:r>
      <w:proofErr w:type="spellStart"/>
      <w:r>
        <w:t>particle</w:t>
      </w:r>
      <w:proofErr w:type="spellEnd"/>
      <w:r>
        <w:t xml:space="preserve"> argon i midten.</w:t>
      </w:r>
      <w:r w:rsidR="00ED37D9">
        <w:t xml:space="preserve"> </w:t>
      </w:r>
      <w:proofErr w:type="spellStart"/>
      <w:r w:rsidR="00ED37D9">
        <w:t>Photoresistoren</w:t>
      </w:r>
      <w:proofErr w:type="spellEnd"/>
      <w:r w:rsidR="00ED37D9">
        <w:t xml:space="preserve"> er også monteret i </w:t>
      </w:r>
      <w:proofErr w:type="spellStart"/>
      <w:r w:rsidR="00ED37D9">
        <w:t>pinheaders</w:t>
      </w:r>
      <w:proofErr w:type="spellEnd"/>
      <w:r w:rsidR="00107D55">
        <w:t xml:space="preserve">. Dette giver en mere fleksibel løsning så man f.eks. kan isætte ledninger, og føre dem ud til et andet sted hvor </w:t>
      </w:r>
      <w:proofErr w:type="spellStart"/>
      <w:r w:rsidR="00107D55">
        <w:t>photoresistoren</w:t>
      </w:r>
      <w:proofErr w:type="spellEnd"/>
      <w:r w:rsidR="00107D55">
        <w:t xml:space="preserve"> kan monteres.</w:t>
      </w:r>
    </w:p>
    <w:p w14:paraId="24FF3D79" w14:textId="3B5446A3" w:rsidR="009B2971" w:rsidRDefault="009B2971" w:rsidP="009B2971">
      <w:pPr>
        <w:keepNext/>
      </w:pPr>
      <w:r w:rsidRPr="009B2971">
        <w:rPr>
          <w:noProof/>
        </w:rPr>
        <w:drawing>
          <wp:inline distT="0" distB="0" distL="0" distR="0" wp14:anchorId="2B26BD26" wp14:editId="32619CFB">
            <wp:extent cx="5039995" cy="3364865"/>
            <wp:effectExtent l="0" t="0" r="8255" b="6985"/>
            <wp:docPr id="11" name="Billed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72B68" w14:textId="5AD4557A" w:rsidR="00097CB1" w:rsidRDefault="009B2971" w:rsidP="009B2971">
      <w:pPr>
        <w:pStyle w:val="Billedtekst"/>
      </w:pPr>
      <w:bookmarkStart w:id="121" w:name="_Ref58093810"/>
      <w:r>
        <w:t xml:space="preserve">Figur </w:t>
      </w:r>
      <w:r w:rsidR="002968B4">
        <w:fldChar w:fldCharType="begin"/>
      </w:r>
      <w:r w:rsidR="002968B4">
        <w:instrText xml:space="preserve"> SEQ Figur \* ARABIC </w:instrText>
      </w:r>
      <w:r w:rsidR="002968B4">
        <w:fldChar w:fldCharType="separate"/>
      </w:r>
      <w:r w:rsidR="008803B3">
        <w:rPr>
          <w:noProof/>
        </w:rPr>
        <w:t>9</w:t>
      </w:r>
      <w:r w:rsidR="002968B4">
        <w:rPr>
          <w:noProof/>
        </w:rPr>
        <w:fldChar w:fldCharType="end"/>
      </w:r>
      <w:bookmarkEnd w:id="121"/>
      <w:r>
        <w:t xml:space="preserve"> - opbygning af kredsløb på </w:t>
      </w:r>
      <w:proofErr w:type="spellStart"/>
      <w:r>
        <w:t>veroboard</w:t>
      </w:r>
      <w:proofErr w:type="spellEnd"/>
    </w:p>
    <w:p w14:paraId="3618F286" w14:textId="19AE8E3A" w:rsidR="00770263" w:rsidRDefault="000C5DFF" w:rsidP="00097CB1">
      <w:proofErr w:type="spellStart"/>
      <w:r>
        <w:t>Veroboardet</w:t>
      </w:r>
      <w:proofErr w:type="spellEnd"/>
      <w:r>
        <w:t xml:space="preserve"> er placeret i et afskærmet rum inde i hønsehuset. Der er vinduer ud for rummet, så </w:t>
      </w:r>
      <w:proofErr w:type="spellStart"/>
      <w:r>
        <w:t>photoresistoren</w:t>
      </w:r>
      <w:proofErr w:type="spellEnd"/>
      <w:r>
        <w:t xml:space="preserve"> kan måle lysstyrken når den er monteret direkte på boardet.</w:t>
      </w:r>
      <w:r w:rsidR="00D73F37">
        <w:t xml:space="preserve"> Opstillingen ses i </w:t>
      </w:r>
      <w:r w:rsidR="00D73F37">
        <w:fldChar w:fldCharType="begin"/>
      </w:r>
      <w:r w:rsidR="00D73F37">
        <w:instrText xml:space="preserve"> REF _Ref58180980 \h </w:instrText>
      </w:r>
      <w:r w:rsidR="00D73F37">
        <w:fldChar w:fldCharType="separate"/>
      </w:r>
      <w:r w:rsidR="008803B3">
        <w:t xml:space="preserve">Figur </w:t>
      </w:r>
      <w:r w:rsidR="008803B3">
        <w:rPr>
          <w:noProof/>
        </w:rPr>
        <w:t>10</w:t>
      </w:r>
      <w:r w:rsidR="00D73F37">
        <w:fldChar w:fldCharType="end"/>
      </w:r>
      <w:r w:rsidR="00D73F37">
        <w:t>.</w:t>
      </w:r>
    </w:p>
    <w:p w14:paraId="39CD6794" w14:textId="77777777" w:rsidR="00D73F37" w:rsidRDefault="00D73F37" w:rsidP="00097CB1"/>
    <w:p w14:paraId="3A8CAF30" w14:textId="77777777" w:rsidR="00D73F37" w:rsidRDefault="00D73F37" w:rsidP="00D73F37">
      <w:pPr>
        <w:keepNext/>
      </w:pPr>
      <w:r>
        <w:rPr>
          <w:noProof/>
        </w:rPr>
        <w:lastRenderedPageBreak/>
        <w:drawing>
          <wp:inline distT="0" distB="0" distL="0" distR="0" wp14:anchorId="3F7538D0" wp14:editId="55DF676B">
            <wp:extent cx="4932871" cy="3125470"/>
            <wp:effectExtent l="0" t="0" r="1270" b="0"/>
            <wp:docPr id="17" name="Billed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0" t="5064" b="12213"/>
                    <a:stretch/>
                  </pic:blipFill>
                  <pic:spPr bwMode="auto">
                    <a:xfrm>
                      <a:off x="0" y="0"/>
                      <a:ext cx="4933652" cy="312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27E08" w14:textId="7BAE24E3" w:rsidR="00D73F37" w:rsidRDefault="00D73F37" w:rsidP="00D73F37">
      <w:pPr>
        <w:pStyle w:val="Billedtekst"/>
      </w:pPr>
      <w:bookmarkStart w:id="122" w:name="_Ref58180980"/>
      <w:r>
        <w:t xml:space="preserve">Figur </w:t>
      </w:r>
      <w:r w:rsidR="002968B4">
        <w:fldChar w:fldCharType="begin"/>
      </w:r>
      <w:r w:rsidR="002968B4">
        <w:instrText xml:space="preserve"> SEQ Figur \* ARABIC </w:instrText>
      </w:r>
      <w:r w:rsidR="002968B4">
        <w:fldChar w:fldCharType="separate"/>
      </w:r>
      <w:r w:rsidR="008803B3">
        <w:rPr>
          <w:noProof/>
        </w:rPr>
        <w:t>10</w:t>
      </w:r>
      <w:r w:rsidR="002968B4">
        <w:rPr>
          <w:noProof/>
        </w:rPr>
        <w:fldChar w:fldCharType="end"/>
      </w:r>
      <w:bookmarkEnd w:id="122"/>
      <w:r>
        <w:t xml:space="preserve"> - afskærmet rum til enheden, </w:t>
      </w:r>
      <w:r w:rsidR="00D25902">
        <w:t>dør</w:t>
      </w:r>
      <w:r>
        <w:t xml:space="preserve"> med vinduer for lys</w:t>
      </w:r>
    </w:p>
    <w:p w14:paraId="01210375" w14:textId="71670C46" w:rsidR="00D73F37" w:rsidRDefault="000C5DFF" w:rsidP="00097CB1">
      <w:r>
        <w:t xml:space="preserve">Servomotoren er forbundet via stænger til </w:t>
      </w:r>
      <w:r w:rsidR="00D25902">
        <w:t>dør</w:t>
      </w:r>
      <w:r>
        <w:t>en</w:t>
      </w:r>
      <w:r w:rsidR="00D73F37">
        <w:t xml:space="preserve">, og kan på den måde drive </w:t>
      </w:r>
      <w:r w:rsidR="00D25902">
        <w:t>dør</w:t>
      </w:r>
      <w:r w:rsidR="00D73F37">
        <w:t xml:space="preserve">en op eller i. Forbindelsen ses i </w:t>
      </w:r>
      <w:r w:rsidR="00D73F37">
        <w:fldChar w:fldCharType="begin"/>
      </w:r>
      <w:r w:rsidR="00D73F37">
        <w:instrText xml:space="preserve"> REF _Ref58181138 \h </w:instrText>
      </w:r>
      <w:r w:rsidR="00D73F37">
        <w:fldChar w:fldCharType="separate"/>
      </w:r>
      <w:r w:rsidR="008803B3">
        <w:t xml:space="preserve">Figur </w:t>
      </w:r>
      <w:r w:rsidR="008803B3">
        <w:rPr>
          <w:noProof/>
        </w:rPr>
        <w:t>11</w:t>
      </w:r>
      <w:r w:rsidR="00D73F37">
        <w:fldChar w:fldCharType="end"/>
      </w:r>
    </w:p>
    <w:p w14:paraId="12E81157" w14:textId="77777777" w:rsidR="00D73F37" w:rsidRDefault="00D73F37" w:rsidP="00D73F37">
      <w:pPr>
        <w:keepNext/>
      </w:pPr>
      <w:r>
        <w:rPr>
          <w:noProof/>
        </w:rPr>
        <w:drawing>
          <wp:inline distT="0" distB="0" distL="0" distR="0" wp14:anchorId="06EC5A72" wp14:editId="10B76F1C">
            <wp:extent cx="5039378" cy="2530549"/>
            <wp:effectExtent l="0" t="0" r="8890" b="3175"/>
            <wp:docPr id="18" name="Billed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64" b="15863"/>
                    <a:stretch/>
                  </pic:blipFill>
                  <pic:spPr bwMode="auto">
                    <a:xfrm>
                      <a:off x="0" y="0"/>
                      <a:ext cx="5039995" cy="2530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2993D" w14:textId="03432840" w:rsidR="000C5DFF" w:rsidRDefault="00D73F37" w:rsidP="00D73F37">
      <w:pPr>
        <w:pStyle w:val="Billedtekst"/>
      </w:pPr>
      <w:bookmarkStart w:id="123" w:name="_Ref58181138"/>
      <w:r>
        <w:t xml:space="preserve">Figur </w:t>
      </w:r>
      <w:r w:rsidR="002968B4">
        <w:fldChar w:fldCharType="begin"/>
      </w:r>
      <w:r w:rsidR="002968B4">
        <w:instrText xml:space="preserve"> SEQ Figur \* ARABIC </w:instrText>
      </w:r>
      <w:r w:rsidR="002968B4">
        <w:fldChar w:fldCharType="separate"/>
      </w:r>
      <w:r w:rsidR="008803B3">
        <w:rPr>
          <w:noProof/>
        </w:rPr>
        <w:t>11</w:t>
      </w:r>
      <w:r w:rsidR="002968B4">
        <w:rPr>
          <w:noProof/>
        </w:rPr>
        <w:fldChar w:fldCharType="end"/>
      </w:r>
      <w:bookmarkEnd w:id="123"/>
      <w:r>
        <w:t xml:space="preserve"> - forbindelse mellem </w:t>
      </w:r>
      <w:r w:rsidR="00D25902">
        <w:t>dør</w:t>
      </w:r>
      <w:r>
        <w:t xml:space="preserve"> og </w:t>
      </w:r>
      <w:proofErr w:type="spellStart"/>
      <w:r>
        <w:t>servomotor</w:t>
      </w:r>
      <w:proofErr w:type="spellEnd"/>
    </w:p>
    <w:p w14:paraId="64CE859A" w14:textId="77777777" w:rsidR="00D73F37" w:rsidRDefault="00D73F37" w:rsidP="00D73F37">
      <w:pPr>
        <w:keepNext/>
      </w:pPr>
      <w:r>
        <w:rPr>
          <w:noProof/>
        </w:rPr>
        <w:lastRenderedPageBreak/>
        <w:drawing>
          <wp:inline distT="0" distB="0" distL="0" distR="0" wp14:anchorId="09B4E2B5" wp14:editId="46E8F3EC">
            <wp:extent cx="5039995" cy="2658139"/>
            <wp:effectExtent l="0" t="0" r="8255" b="8890"/>
            <wp:docPr id="19" name="Billed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658"/>
                    <a:stretch/>
                  </pic:blipFill>
                  <pic:spPr bwMode="auto">
                    <a:xfrm>
                      <a:off x="0" y="0"/>
                      <a:ext cx="5039995" cy="2658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68C3B" w14:textId="0FCAEFB4" w:rsidR="00D73F37" w:rsidRDefault="00D73F37" w:rsidP="00D73F37">
      <w:pPr>
        <w:pStyle w:val="Billedtekst"/>
      </w:pPr>
      <w:r>
        <w:t xml:space="preserve">Figur </w:t>
      </w:r>
      <w:r w:rsidR="002968B4">
        <w:fldChar w:fldCharType="begin"/>
      </w:r>
      <w:r w:rsidR="002968B4">
        <w:instrText xml:space="preserve"> SEQ Figur \* ARABIC </w:instrText>
      </w:r>
      <w:r w:rsidR="002968B4">
        <w:fldChar w:fldCharType="separate"/>
      </w:r>
      <w:r w:rsidR="008803B3">
        <w:rPr>
          <w:noProof/>
        </w:rPr>
        <w:t>12</w:t>
      </w:r>
      <w:r w:rsidR="002968B4">
        <w:rPr>
          <w:noProof/>
        </w:rPr>
        <w:fldChar w:fldCharType="end"/>
      </w:r>
      <w:r>
        <w:t xml:space="preserve"> - </w:t>
      </w:r>
      <w:proofErr w:type="spellStart"/>
      <w:r>
        <w:t>servomotor</w:t>
      </w:r>
      <w:proofErr w:type="spellEnd"/>
      <w:r>
        <w:t xml:space="preserve"> og styreenheds </w:t>
      </w:r>
      <w:proofErr w:type="spellStart"/>
      <w:r>
        <w:t>placeing</w:t>
      </w:r>
      <w:proofErr w:type="spellEnd"/>
      <w:r>
        <w:t xml:space="preserve"> i forhold til hinanden</w:t>
      </w:r>
    </w:p>
    <w:p w14:paraId="318F3AE6" w14:textId="77777777" w:rsidR="00D73F37" w:rsidRPr="00D73F37" w:rsidRDefault="00D73F37" w:rsidP="00D73F37"/>
    <w:p w14:paraId="6D8B33DC" w14:textId="31CE2921" w:rsidR="00D02528" w:rsidRDefault="00D02528" w:rsidP="00D02528">
      <w:pPr>
        <w:pStyle w:val="Overskrift2"/>
      </w:pPr>
      <w:bookmarkStart w:id="124" w:name="_Toc58250216"/>
      <w:r>
        <w:t>kode</w:t>
      </w:r>
      <w:bookmarkEnd w:id="124"/>
    </w:p>
    <w:p w14:paraId="78227B44" w14:textId="339D48FD" w:rsidR="00D02528" w:rsidRDefault="00576CA6">
      <w:r>
        <w:t>Koden er skrevet i C++ og den</w:t>
      </w:r>
      <w:r w:rsidR="00D02528">
        <w:t xml:space="preserve"> kan findes på </w:t>
      </w:r>
      <w:proofErr w:type="spellStart"/>
      <w:r w:rsidR="00D02528">
        <w:t>github</w:t>
      </w:r>
      <w:proofErr w:type="spellEnd"/>
      <w:r w:rsidR="00D02528">
        <w:t xml:space="preserve"> </w:t>
      </w:r>
      <w:r w:rsidR="00D02528">
        <w:fldChar w:fldCharType="begin"/>
      </w:r>
      <w:r w:rsidR="00D02528">
        <w:instrText xml:space="preserve"> REF _Ref40877248 \h </w:instrText>
      </w:r>
      <w:r w:rsidR="00D02528">
        <w:fldChar w:fldCharType="separate"/>
      </w:r>
      <w:r w:rsidR="00611DED">
        <w:t>[ref01]</w:t>
      </w:r>
      <w:r w:rsidR="00D02528">
        <w:fldChar w:fldCharType="end"/>
      </w:r>
      <w:r>
        <w:t>.</w:t>
      </w:r>
      <w:r w:rsidR="00D02528">
        <w:br w:type="page"/>
      </w:r>
    </w:p>
    <w:p w14:paraId="5001A118" w14:textId="3CAC0346" w:rsidR="006733B2" w:rsidRDefault="00D911E9" w:rsidP="00D911E9">
      <w:pPr>
        <w:pStyle w:val="Overskrift1"/>
      </w:pPr>
      <w:bookmarkStart w:id="125" w:name="_Toc58250217"/>
      <w:r>
        <w:lastRenderedPageBreak/>
        <w:t>Verifikation</w:t>
      </w:r>
      <w:r w:rsidR="009B10C0">
        <w:t xml:space="preserve"> (LGR)</w:t>
      </w:r>
      <w:bookmarkEnd w:id="125"/>
    </w:p>
    <w:p w14:paraId="2E065671" w14:textId="147D6FF0" w:rsidR="00F54668" w:rsidRDefault="00F54668" w:rsidP="00F54668">
      <w:r>
        <w:t xml:space="preserve">Under </w:t>
      </w:r>
      <w:ins w:id="126" w:author="Lasse Greve Rasmussen" w:date="2020-12-08T09:22:00Z">
        <w:r w:rsidR="002118E0">
          <w:t>indkøring</w:t>
        </w:r>
      </w:ins>
      <w:del w:id="127" w:author="Lasse Greve Rasmussen" w:date="2020-12-08T09:22:00Z">
        <w:r>
          <w:delText>tilpasning</w:delText>
        </w:r>
      </w:del>
      <w:r>
        <w:t xml:space="preserve"> og test er </w:t>
      </w:r>
      <w:proofErr w:type="spellStart"/>
      <w:r>
        <w:t>particles</w:t>
      </w:r>
      <w:proofErr w:type="spellEnd"/>
      <w:r>
        <w:t xml:space="preserve"> online </w:t>
      </w:r>
      <w:proofErr w:type="spellStart"/>
      <w:r>
        <w:t>consol</w:t>
      </w:r>
      <w:proofErr w:type="spellEnd"/>
      <w:r>
        <w:t xml:space="preserve"> anvendt </w:t>
      </w:r>
      <w:r>
        <w:fldChar w:fldCharType="begin"/>
      </w:r>
      <w:r>
        <w:instrText xml:space="preserve"> REF _Ref41312467 \h </w:instrText>
      </w:r>
      <w:r>
        <w:fldChar w:fldCharType="separate"/>
      </w:r>
      <w:r w:rsidR="00611DED">
        <w:t>[ref04]</w:t>
      </w:r>
      <w:r>
        <w:fldChar w:fldCharType="end"/>
      </w:r>
      <w:r>
        <w:t xml:space="preserve">. Herfra er det muligt at lave online funktionskald tilsvarende dem der kommer fra IFTTT. Desuden kan man overvåge events og udlæse </w:t>
      </w:r>
      <w:ins w:id="128" w:author="Lasse Greve Rasmussen" w:date="2020-12-08T09:22:00Z">
        <w:r w:rsidR="00EE325B">
          <w:t>de</w:t>
        </w:r>
        <w:r>
          <w:t xml:space="preserve"> </w:t>
        </w:r>
      </w:ins>
      <w:r>
        <w:t xml:space="preserve">variabler der er gjort tilgængelige. </w:t>
      </w:r>
      <w:proofErr w:type="spellStart"/>
      <w:r>
        <w:t>Particles</w:t>
      </w:r>
      <w:proofErr w:type="spellEnd"/>
      <w:r>
        <w:t xml:space="preserve"> online </w:t>
      </w:r>
      <w:proofErr w:type="spellStart"/>
      <w:r>
        <w:t>consol</w:t>
      </w:r>
      <w:proofErr w:type="spellEnd"/>
      <w:r>
        <w:t xml:space="preserve"> giver et godt billede af hvad der sker lige nu</w:t>
      </w:r>
      <w:ins w:id="129" w:author="Lasse Greve Rasmussen" w:date="2020-12-08T09:22:00Z">
        <w:r w:rsidR="00487815">
          <w:t>. Der</w:t>
        </w:r>
      </w:ins>
      <w:del w:id="130" w:author="Lasse Greve Rasmussen" w:date="2020-12-08T09:22:00Z">
        <w:r>
          <w:delText>, men da styringen gerne</w:delText>
        </w:r>
      </w:del>
      <w:r>
        <w:t xml:space="preserve"> har </w:t>
      </w:r>
      <w:ins w:id="131" w:author="Lasse Greve Rasmussen" w:date="2020-12-08T09:22:00Z">
        <w:r w:rsidR="00487815">
          <w:t>dog også været behov for at kunne overvåge systemet</w:t>
        </w:r>
      </w:ins>
      <w:del w:id="132" w:author="Lasse Greve Rasmussen" w:date="2020-12-08T09:22:00Z">
        <w:r>
          <w:delText>skulle testes</w:delText>
        </w:r>
      </w:del>
      <w:r>
        <w:t xml:space="preserve"> over flere døgn </w:t>
      </w:r>
      <w:ins w:id="133" w:author="Lasse Greve Rasmussen" w:date="2020-12-08T09:22:00Z">
        <w:r w:rsidR="00487815">
          <w:t>i forbindelse af indstilling af</w:t>
        </w:r>
      </w:ins>
      <w:del w:id="134" w:author="Lasse Greve Rasmussen" w:date="2020-12-08T09:22:00Z">
        <w:r>
          <w:delText>for at kunne indstille</w:delText>
        </w:r>
      </w:del>
      <w:r>
        <w:t xml:space="preserve"> lysniveau</w:t>
      </w:r>
      <w:ins w:id="135" w:author="Lasse Greve Rasmussen" w:date="2020-12-08T09:22:00Z">
        <w:r w:rsidR="00487815">
          <w:t xml:space="preserve"> for aften, nat, morgen og dag. I den forbindelse</w:t>
        </w:r>
      </w:ins>
      <w:del w:id="136" w:author="Lasse Greve Rasmussen" w:date="2020-12-08T09:22:00Z">
        <w:r>
          <w:delText>,</w:delText>
        </w:r>
      </w:del>
      <w:r w:rsidR="00FC2439">
        <w:t xml:space="preserve"> har der også været anvendt thingsspeak.com. Her er der oprettet to grafer der løbende plotter lysniveau og </w:t>
      </w:r>
      <w:r w:rsidR="00D25902">
        <w:t>dør</w:t>
      </w:r>
      <w:r w:rsidR="00FC2439">
        <w:t xml:space="preserve">ens position </w:t>
      </w:r>
      <w:r w:rsidR="00FC2439">
        <w:fldChar w:fldCharType="begin"/>
      </w:r>
      <w:r w:rsidR="00FC2439">
        <w:instrText xml:space="preserve"> REF _Ref40803445 \h </w:instrText>
      </w:r>
      <w:r w:rsidR="00FC2439">
        <w:fldChar w:fldCharType="separate"/>
      </w:r>
      <w:r w:rsidR="00611DED">
        <w:t>[ref06]</w:t>
      </w:r>
      <w:r w:rsidR="00FC2439">
        <w:fldChar w:fldCharType="end"/>
      </w:r>
      <w:r w:rsidR="00FC2439">
        <w:t xml:space="preserve"> </w:t>
      </w:r>
      <w:r w:rsidR="00FC2439">
        <w:fldChar w:fldCharType="begin"/>
      </w:r>
      <w:r w:rsidR="00FC2439">
        <w:instrText xml:space="preserve"> REF _Ref58095208 \h </w:instrText>
      </w:r>
      <w:r w:rsidR="00FC2439">
        <w:fldChar w:fldCharType="separate"/>
      </w:r>
      <w:r w:rsidR="00611DED">
        <w:t>[ref07]</w:t>
      </w:r>
      <w:r w:rsidR="00FC2439">
        <w:fldChar w:fldCharType="end"/>
      </w:r>
      <w:r w:rsidR="00FC2439">
        <w:t xml:space="preserve">, der ses to eksempler på dette i </w:t>
      </w:r>
      <w:r w:rsidR="00FC2439">
        <w:fldChar w:fldCharType="begin"/>
      </w:r>
      <w:r w:rsidR="00FC2439">
        <w:instrText xml:space="preserve"> REF _Ref58095337 \h </w:instrText>
      </w:r>
      <w:r w:rsidR="00FC2439">
        <w:fldChar w:fldCharType="separate"/>
      </w:r>
      <w:r w:rsidR="008803B3">
        <w:t xml:space="preserve">Figur </w:t>
      </w:r>
      <w:r w:rsidR="008803B3">
        <w:rPr>
          <w:noProof/>
        </w:rPr>
        <w:t>13</w:t>
      </w:r>
      <w:r w:rsidR="00FC2439">
        <w:fldChar w:fldCharType="end"/>
      </w:r>
      <w:ins w:id="137" w:author="Lasse Greve Rasmussen" w:date="2020-12-08T09:22:00Z">
        <w:r w:rsidR="008755D0">
          <w:t xml:space="preserve"> og </w:t>
        </w:r>
        <w:r w:rsidR="008755D0">
          <w:fldChar w:fldCharType="begin"/>
        </w:r>
        <w:r w:rsidR="008755D0">
          <w:instrText xml:space="preserve"> REF _Ref58095337 \h </w:instrText>
        </w:r>
        <w:r w:rsidR="008755D0">
          <w:fldChar w:fldCharType="separate"/>
        </w:r>
        <w:r w:rsidR="00926ADF">
          <w:t xml:space="preserve">Figur </w:t>
        </w:r>
        <w:r w:rsidR="00926ADF">
          <w:rPr>
            <w:noProof/>
          </w:rPr>
          <w:t>13</w:t>
        </w:r>
        <w:r w:rsidR="008755D0">
          <w:fldChar w:fldCharType="end"/>
        </w:r>
        <w:r w:rsidR="00FC2439">
          <w:t>.</w:t>
        </w:r>
      </w:ins>
      <w:del w:id="138" w:author="Lasse Greve Rasmussen" w:date="2020-12-08T09:22:00Z">
        <w:r w:rsidR="00FC2439">
          <w:delText>.</w:delText>
        </w:r>
      </w:del>
      <w:r w:rsidR="00FC2439">
        <w:t xml:space="preserve"> </w:t>
      </w:r>
      <w:proofErr w:type="spellStart"/>
      <w:r w:rsidR="00FC2439">
        <w:t>Thingsspeak</w:t>
      </w:r>
      <w:proofErr w:type="spellEnd"/>
      <w:r w:rsidR="00FC2439">
        <w:t xml:space="preserve"> har givet et rigtig godt overblik til både tilpasning og test.</w:t>
      </w:r>
    </w:p>
    <w:p w14:paraId="6097AC55" w14:textId="77777777" w:rsidR="00FC2439" w:rsidRDefault="00FC2439" w:rsidP="00FC2439">
      <w:pPr>
        <w:keepNext/>
      </w:pPr>
      <w:r w:rsidRPr="00FC2439">
        <w:rPr>
          <w:noProof/>
        </w:rPr>
        <w:drawing>
          <wp:inline distT="0" distB="0" distL="0" distR="0" wp14:anchorId="61C4A90D" wp14:editId="26EE2615">
            <wp:extent cx="2592125" cy="1765886"/>
            <wp:effectExtent l="0" t="0" r="0" b="6350"/>
            <wp:docPr id="12" name="Billede 4">
              <a:extLst xmlns:a="http://schemas.openxmlformats.org/drawingml/2006/main">
                <a:ext uri="{FF2B5EF4-FFF2-40B4-BE49-F238E27FC236}">
                  <a16:creationId xmlns:a16="http://schemas.microsoft.com/office/drawing/2014/main" id="{397E2779-9ADF-4DD4-8A17-3B22CA33FC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illede 4">
                      <a:extLst>
                        <a:ext uri="{FF2B5EF4-FFF2-40B4-BE49-F238E27FC236}">
                          <a16:creationId xmlns:a16="http://schemas.microsoft.com/office/drawing/2014/main" id="{397E2779-9ADF-4DD4-8A17-3B22CA33FC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20092" cy="178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B47D4" w14:textId="235196BA" w:rsidR="00FC2439" w:rsidRDefault="00FC2439" w:rsidP="00FC2439">
      <w:pPr>
        <w:pStyle w:val="Billedtekst"/>
      </w:pPr>
      <w:bookmarkStart w:id="139" w:name="_Ref58095337"/>
      <w:r>
        <w:t xml:space="preserve">Figur </w:t>
      </w:r>
      <w:r w:rsidR="002968B4">
        <w:fldChar w:fldCharType="begin"/>
      </w:r>
      <w:r w:rsidR="002968B4">
        <w:instrText xml:space="preserve"> SEQ Figur \* ARABIC </w:instrText>
      </w:r>
      <w:r w:rsidR="002968B4">
        <w:fldChar w:fldCharType="separate"/>
      </w:r>
      <w:r w:rsidR="008803B3">
        <w:rPr>
          <w:noProof/>
        </w:rPr>
        <w:t>13</w:t>
      </w:r>
      <w:r w:rsidR="002968B4">
        <w:rPr>
          <w:noProof/>
        </w:rPr>
        <w:fldChar w:fldCharType="end"/>
      </w:r>
      <w:bookmarkEnd w:id="139"/>
      <w:r>
        <w:t xml:space="preserve"> - graf fra </w:t>
      </w:r>
      <w:proofErr w:type="spellStart"/>
      <w:r>
        <w:t>thingsspeak</w:t>
      </w:r>
      <w:proofErr w:type="spellEnd"/>
      <w:r>
        <w:t xml:space="preserve"> der viser </w:t>
      </w:r>
      <w:proofErr w:type="spellStart"/>
      <w:r>
        <w:t>lysniveauet</w:t>
      </w:r>
      <w:proofErr w:type="spellEnd"/>
      <w:r>
        <w:t xml:space="preserve"> over flere døgn</w:t>
      </w:r>
    </w:p>
    <w:p w14:paraId="4914CE20" w14:textId="77777777" w:rsidR="00FC2439" w:rsidRDefault="00FC2439" w:rsidP="00FC2439">
      <w:pPr>
        <w:keepNext/>
      </w:pPr>
      <w:r w:rsidRPr="00FC2439">
        <w:rPr>
          <w:noProof/>
        </w:rPr>
        <w:drawing>
          <wp:inline distT="0" distB="0" distL="0" distR="0" wp14:anchorId="198943AB" wp14:editId="114D4A04">
            <wp:extent cx="2577407" cy="1779767"/>
            <wp:effectExtent l="0" t="0" r="0" b="0"/>
            <wp:docPr id="4" name="Pladsholder til indhold 3">
              <a:extLst xmlns:a="http://schemas.openxmlformats.org/drawingml/2006/main">
                <a:ext uri="{FF2B5EF4-FFF2-40B4-BE49-F238E27FC236}">
                  <a16:creationId xmlns:a16="http://schemas.microsoft.com/office/drawing/2014/main" id="{F8B8B7A7-1933-4FA2-955A-6FB1F414A4D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ladsholder til indhold 3">
                      <a:extLst>
                        <a:ext uri="{FF2B5EF4-FFF2-40B4-BE49-F238E27FC236}">
                          <a16:creationId xmlns:a16="http://schemas.microsoft.com/office/drawing/2014/main" id="{F8B8B7A7-1933-4FA2-955A-6FB1F414A4D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05024" cy="179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3418F" w14:textId="66459A60" w:rsidR="00FC2439" w:rsidRDefault="00FC2439" w:rsidP="00FC2439">
      <w:pPr>
        <w:pStyle w:val="Billedtekst"/>
      </w:pPr>
      <w:r>
        <w:t xml:space="preserve">Figur </w:t>
      </w:r>
      <w:r w:rsidR="002968B4">
        <w:fldChar w:fldCharType="begin"/>
      </w:r>
      <w:r w:rsidR="002968B4">
        <w:instrText xml:space="preserve"> SEQ Figur \* ARABIC </w:instrText>
      </w:r>
      <w:r w:rsidR="002968B4">
        <w:fldChar w:fldCharType="separate"/>
      </w:r>
      <w:r w:rsidR="008803B3">
        <w:rPr>
          <w:noProof/>
        </w:rPr>
        <w:t>14</w:t>
      </w:r>
      <w:r w:rsidR="002968B4">
        <w:rPr>
          <w:noProof/>
        </w:rPr>
        <w:fldChar w:fldCharType="end"/>
      </w:r>
      <w:r>
        <w:t xml:space="preserve"> - eksempel på at </w:t>
      </w:r>
      <w:r w:rsidR="00D25902">
        <w:t>dør</w:t>
      </w:r>
      <w:r>
        <w:t>en har fungeret i en periode, men at noget derefter er gået galt</w:t>
      </w:r>
    </w:p>
    <w:p w14:paraId="77FBCC0C" w14:textId="11CFE066" w:rsidR="007C6653" w:rsidRDefault="007C6653">
      <w:r>
        <w:br w:type="page"/>
      </w:r>
    </w:p>
    <w:p w14:paraId="2D45227C" w14:textId="0700F981" w:rsidR="007C6653" w:rsidRDefault="007C6653" w:rsidP="007C6653">
      <w:pPr>
        <w:pStyle w:val="Overskrift2"/>
      </w:pPr>
      <w:bookmarkStart w:id="140" w:name="_Toc58250218"/>
      <w:r>
        <w:lastRenderedPageBreak/>
        <w:t>Test</w:t>
      </w:r>
      <w:bookmarkEnd w:id="140"/>
    </w:p>
    <w:p w14:paraId="4B708B5A" w14:textId="05C9E978" w:rsidR="007C6653" w:rsidRDefault="00437DEF" w:rsidP="007C6653">
      <w:ins w:id="141" w:author="Lasse Greve Rasmussen" w:date="2020-12-08T09:22:00Z">
        <w:r>
          <w:t>Der</w:t>
        </w:r>
      </w:ins>
      <w:del w:id="142" w:author="Lasse Greve Rasmussen" w:date="2020-12-08T09:22:00Z">
        <w:r w:rsidR="007C6653">
          <w:delText>Her</w:delText>
        </w:r>
      </w:del>
      <w:r w:rsidR="007C6653">
        <w:t xml:space="preserve"> er </w:t>
      </w:r>
      <w:ins w:id="143" w:author="Lasse Greve Rasmussen" w:date="2020-12-08T09:22:00Z">
        <w:r>
          <w:t xml:space="preserve">udført en samlet </w:t>
        </w:r>
      </w:ins>
      <w:r w:rsidR="007C6653">
        <w:t>test af systemet</w:t>
      </w:r>
      <w:ins w:id="144" w:author="Lasse Greve Rasmussen" w:date="2020-12-08T09:22:00Z">
        <w:r>
          <w:t xml:space="preserve">. </w:t>
        </w:r>
        <w:r w:rsidR="007C6653">
          <w:t>Her er test</w:t>
        </w:r>
        <w:r w:rsidR="007869AA">
          <w:t>en</w:t>
        </w:r>
      </w:ins>
      <w:r w:rsidR="007C6653">
        <w:t xml:space="preserve"> beskrevet punktvist.</w:t>
      </w:r>
      <w:r w:rsidR="000A1BF0">
        <w:t xml:space="preserve"> Testen udføres ved ’skrivebord’ og hastigheden i koden sættes op, da det er tidskrævende at udføre reelle test fordi der kun er to hændelser om dagen.</w:t>
      </w:r>
    </w:p>
    <w:p w14:paraId="3E6FB10D" w14:textId="66175621" w:rsidR="00FE3A6D" w:rsidRPr="007C6653" w:rsidRDefault="00FE3A6D" w:rsidP="007C6653">
      <w:r>
        <w:t xml:space="preserve">Forklaring: </w:t>
      </w:r>
      <w:r w:rsidR="004A127E">
        <w:t xml:space="preserve">positiv </w:t>
      </w:r>
      <w:proofErr w:type="spellStart"/>
      <w:r>
        <w:t>pwm</w:t>
      </w:r>
      <w:proofErr w:type="spellEnd"/>
      <w:r>
        <w:t xml:space="preserve"> puls på </w:t>
      </w:r>
      <w:r w:rsidR="004A127E">
        <w:t>ca. 14%</w:t>
      </w:r>
      <w:r>
        <w:t xml:space="preserve"> betyder at </w:t>
      </w:r>
      <w:r w:rsidR="00D25902">
        <w:t>dør</w:t>
      </w:r>
      <w:r>
        <w:t xml:space="preserve">en lukkes, og </w:t>
      </w:r>
      <w:r w:rsidR="004A127E">
        <w:t>ca. 2%</w:t>
      </w:r>
      <w:r>
        <w:t xml:space="preserve"> betyder at </w:t>
      </w:r>
      <w:r w:rsidR="00D25902">
        <w:t>dør</w:t>
      </w:r>
      <w:r>
        <w:t>en åbnes.</w:t>
      </w:r>
    </w:p>
    <w:p w14:paraId="7A42F356" w14:textId="1A9DC0D8" w:rsidR="007C6653" w:rsidRDefault="007C6653" w:rsidP="007C6653">
      <w:pPr>
        <w:pStyle w:val="Listeafsnit"/>
        <w:numPr>
          <w:ilvl w:val="0"/>
          <w:numId w:val="8"/>
        </w:numPr>
      </w:pPr>
      <w:r>
        <w:t xml:space="preserve">koden hentes fra </w:t>
      </w:r>
      <w:proofErr w:type="spellStart"/>
      <w:r>
        <w:t>github</w:t>
      </w:r>
      <w:proofErr w:type="spellEnd"/>
      <w:r>
        <w:t xml:space="preserve"> </w:t>
      </w:r>
      <w:r>
        <w:fldChar w:fldCharType="begin"/>
      </w:r>
      <w:r>
        <w:instrText xml:space="preserve"> REF _Ref40877248 \h </w:instrText>
      </w:r>
      <w:r>
        <w:fldChar w:fldCharType="separate"/>
      </w:r>
      <w:r w:rsidR="00611DED">
        <w:t>[ref01]</w:t>
      </w:r>
      <w:r>
        <w:fldChar w:fldCharType="end"/>
      </w:r>
      <w:r>
        <w:t>.</w:t>
      </w:r>
    </w:p>
    <w:p w14:paraId="53EB7D24" w14:textId="7900E891" w:rsidR="007C6653" w:rsidRDefault="007C6653" w:rsidP="007C6653">
      <w:pPr>
        <w:pStyle w:val="Listeafsnit"/>
        <w:numPr>
          <w:ilvl w:val="0"/>
          <w:numId w:val="8"/>
        </w:numPr>
      </w:pPr>
      <w:r>
        <w:t xml:space="preserve">Koden ændres, så konstanten ’MAXWAIT’ sættes til 60000. Dette vil sige at systemet allerede går i sensor </w:t>
      </w:r>
      <w:proofErr w:type="spellStart"/>
      <w:r>
        <w:t>control</w:t>
      </w:r>
      <w:proofErr w:type="spellEnd"/>
      <w:r>
        <w:t xml:space="preserve"> efter 1 minut.</w:t>
      </w:r>
    </w:p>
    <w:p w14:paraId="32E70102" w14:textId="062A6346" w:rsidR="007C6653" w:rsidRDefault="007C6653" w:rsidP="007C6653">
      <w:pPr>
        <w:pStyle w:val="Listeafsnit"/>
        <w:numPr>
          <w:ilvl w:val="0"/>
          <w:numId w:val="8"/>
        </w:numPr>
      </w:pPr>
      <w:r>
        <w:t xml:space="preserve">Et </w:t>
      </w:r>
      <w:proofErr w:type="spellStart"/>
      <w:r>
        <w:t>scope</w:t>
      </w:r>
      <w:proofErr w:type="spellEnd"/>
      <w:r w:rsidR="00FE3A6D">
        <w:t xml:space="preserve"> med min</w:t>
      </w:r>
      <w:r w:rsidR="008803B3">
        <w:t>dst</w:t>
      </w:r>
      <w:bookmarkStart w:id="145" w:name="_GoBack"/>
      <w:bookmarkEnd w:id="145"/>
      <w:r w:rsidR="00FE3A6D">
        <w:t xml:space="preserve"> to kanaler</w:t>
      </w:r>
      <w:r>
        <w:t xml:space="preserve"> tilsluttes</w:t>
      </w:r>
      <w:ins w:id="146" w:author="Lasse Greve Rasmussen" w:date="2020-12-08T09:22:00Z">
        <w:r w:rsidR="00B74158">
          <w:t>. En</w:t>
        </w:r>
      </w:ins>
      <w:del w:id="147" w:author="Lasse Greve Rasmussen" w:date="2020-12-08T09:22:00Z">
        <w:r w:rsidR="00FE3A6D">
          <w:delText xml:space="preserve"> én</w:delText>
        </w:r>
      </w:del>
      <w:r w:rsidR="00FE3A6D">
        <w:t xml:space="preserve"> kanal til</w:t>
      </w:r>
      <w:r>
        <w:t xml:space="preserve"> 5V forsyning og stel til servomotoren</w:t>
      </w:r>
      <w:ins w:id="148" w:author="Lasse Greve Rasmussen" w:date="2020-12-08T09:22:00Z">
        <w:r w:rsidR="00B74158">
          <w:t>. Den</w:t>
        </w:r>
      </w:ins>
      <w:del w:id="149" w:author="Lasse Greve Rasmussen" w:date="2020-12-08T09:22:00Z">
        <w:r w:rsidR="00FE3A6D">
          <w:delText>, og den</w:delText>
        </w:r>
      </w:del>
      <w:r w:rsidR="00FE3A6D">
        <w:t xml:space="preserve"> anden </w:t>
      </w:r>
      <w:ins w:id="150" w:author="Lasse Greve Rasmussen" w:date="2020-12-08T09:22:00Z">
        <w:r w:rsidR="00B74158">
          <w:t xml:space="preserve">kanal </w:t>
        </w:r>
      </w:ins>
      <w:r w:rsidR="00FE3A6D">
        <w:t>til pulssignalet til servomotoren</w:t>
      </w:r>
      <w:del w:id="151" w:author="Lasse Greve Rasmussen" w:date="2020-12-08T09:22:00Z">
        <w:r w:rsidR="00FE3A6D">
          <w:delText>,</w:delText>
        </w:r>
      </w:del>
      <w:r w:rsidR="00FE3A6D">
        <w:t xml:space="preserve"> og </w:t>
      </w:r>
      <w:del w:id="152" w:author="Lasse Greve Rasmussen" w:date="2020-12-08T09:22:00Z">
        <w:r w:rsidR="00FE3A6D">
          <w:delText xml:space="preserve">det andet til </w:delText>
        </w:r>
      </w:del>
      <w:r w:rsidR="00FE3A6D">
        <w:t>GND på boardet.</w:t>
      </w:r>
    </w:p>
    <w:p w14:paraId="22CC374C" w14:textId="0A6FA0AF" w:rsidR="004A127E" w:rsidRPr="007C6653" w:rsidRDefault="004A127E" w:rsidP="007C6653">
      <w:pPr>
        <w:pStyle w:val="Listeafsnit"/>
        <w:numPr>
          <w:ilvl w:val="0"/>
          <w:numId w:val="8"/>
        </w:numPr>
      </w:pPr>
      <w:r>
        <w:t>Hvis ikke systemet er tilsluttet servomotoren kan det være nødvendigt at sætte en 100kΩ modstand ind mellem 5V og GND til servomotoren.</w:t>
      </w:r>
    </w:p>
    <w:p w14:paraId="5048BAE0" w14:textId="07BE3982" w:rsidR="007C6653" w:rsidRDefault="007C6653" w:rsidP="007C6653">
      <w:pPr>
        <w:pStyle w:val="Listeafsnit"/>
        <w:numPr>
          <w:ilvl w:val="0"/>
          <w:numId w:val="8"/>
        </w:numPr>
      </w:pPr>
      <w:r w:rsidRPr="007C6653">
        <w:t>Systemet tilslutte</w:t>
      </w:r>
      <w:r>
        <w:t xml:space="preserve">s, og </w:t>
      </w:r>
      <w:proofErr w:type="spellStart"/>
      <w:r>
        <w:t>flashes</w:t>
      </w:r>
      <w:proofErr w:type="spellEnd"/>
      <w:r>
        <w:t xml:space="preserve"> med den ændrede kode.</w:t>
      </w:r>
    </w:p>
    <w:p w14:paraId="27B0D492" w14:textId="5F581365" w:rsidR="007C6653" w:rsidRDefault="007C6653" w:rsidP="007C6653">
      <w:r>
        <w:t>*Efter at enheden er genstartet skal RGB dioden lyse svagt grøn.</w:t>
      </w:r>
    </w:p>
    <w:p w14:paraId="55A3705C" w14:textId="0F2EF6BC" w:rsidR="007C6653" w:rsidRDefault="00FE3A6D" w:rsidP="007C6653">
      <w:pPr>
        <w:pStyle w:val="Listeafsnit"/>
        <w:numPr>
          <w:ilvl w:val="0"/>
          <w:numId w:val="8"/>
        </w:numPr>
      </w:pPr>
      <w:r>
        <w:t>Vent ét minut</w:t>
      </w:r>
    </w:p>
    <w:p w14:paraId="17BC384E" w14:textId="4B552A83" w:rsidR="00FE3A6D" w:rsidRPr="007C6653" w:rsidRDefault="00FE3A6D" w:rsidP="00FE3A6D">
      <w:r>
        <w:t>*Efter et minut skifter RGB dioden til rød</w:t>
      </w:r>
    </w:p>
    <w:p w14:paraId="192A6DE8" w14:textId="44DFD7C7" w:rsidR="00FE3A6D" w:rsidRDefault="00FE3A6D" w:rsidP="007C6653">
      <w:pPr>
        <w:pStyle w:val="Listeafsnit"/>
        <w:numPr>
          <w:ilvl w:val="0"/>
          <w:numId w:val="8"/>
        </w:numPr>
      </w:pPr>
      <w:r>
        <w:t xml:space="preserve">Forsøg ny at skærme for lyset til </w:t>
      </w:r>
      <w:proofErr w:type="spellStart"/>
      <w:r>
        <w:t>photoresistoren</w:t>
      </w:r>
      <w:proofErr w:type="spellEnd"/>
      <w:r>
        <w:t xml:space="preserve"> ved at holde fingrene omkring den.</w:t>
      </w:r>
    </w:p>
    <w:p w14:paraId="5A65CC3A" w14:textId="56EC4E4C" w:rsidR="00FE3A6D" w:rsidRDefault="00FE3A6D" w:rsidP="00FE3A6D">
      <w:r>
        <w:t xml:space="preserve">*indenfor 10 sekunder skal </w:t>
      </w:r>
      <w:proofErr w:type="spellStart"/>
      <w:r>
        <w:t>pwm</w:t>
      </w:r>
      <w:proofErr w:type="spellEnd"/>
      <w:r>
        <w:t xml:space="preserve"> signalet gå mod en puls på </w:t>
      </w:r>
      <w:r w:rsidR="004A127E">
        <w:t>ca. 2%</w:t>
      </w:r>
      <w:r>
        <w:t>.</w:t>
      </w:r>
    </w:p>
    <w:p w14:paraId="504B0130" w14:textId="056F5B23" w:rsidR="00FE3A6D" w:rsidRDefault="00FE3A6D" w:rsidP="007C6653">
      <w:pPr>
        <w:pStyle w:val="Listeafsnit"/>
        <w:numPr>
          <w:ilvl w:val="0"/>
          <w:numId w:val="8"/>
        </w:numPr>
      </w:pPr>
      <w:r>
        <w:t xml:space="preserve">Lys i stedet på </w:t>
      </w:r>
      <w:proofErr w:type="spellStart"/>
      <w:r>
        <w:t>photoresistoren</w:t>
      </w:r>
      <w:proofErr w:type="spellEnd"/>
      <w:r>
        <w:t>.</w:t>
      </w:r>
    </w:p>
    <w:p w14:paraId="1C07FA00" w14:textId="7F2AEAD4" w:rsidR="00FE3A6D" w:rsidRDefault="00FE3A6D" w:rsidP="00FE3A6D">
      <w:r>
        <w:t xml:space="preserve">*indenfor 10 sekunder skal </w:t>
      </w:r>
      <w:proofErr w:type="spellStart"/>
      <w:r>
        <w:t>pwm</w:t>
      </w:r>
      <w:proofErr w:type="spellEnd"/>
      <w:r>
        <w:t xml:space="preserve"> signalets puls gå mod </w:t>
      </w:r>
      <w:r w:rsidR="004A127E">
        <w:t>ca. 14%</w:t>
      </w:r>
      <w:r>
        <w:t>.</w:t>
      </w:r>
    </w:p>
    <w:p w14:paraId="41DFF6B8" w14:textId="0D1FBFE9" w:rsidR="00A125D9" w:rsidRDefault="00A125D9" w:rsidP="007C6653">
      <w:pPr>
        <w:pStyle w:val="Listeafsnit"/>
        <w:numPr>
          <w:ilvl w:val="0"/>
          <w:numId w:val="8"/>
        </w:numPr>
      </w:pPr>
      <w:r>
        <w:t>Vent yderligere 10 sekunder.</w:t>
      </w:r>
    </w:p>
    <w:p w14:paraId="1611F3F0" w14:textId="24863A62" w:rsidR="00A125D9" w:rsidRDefault="00A125D9" w:rsidP="00A125D9">
      <w:r>
        <w:t>*se at spændingen til servomotoren er faldet til 0V.</w:t>
      </w:r>
    </w:p>
    <w:p w14:paraId="73C5C6FA" w14:textId="3E43960B" w:rsidR="00FE3A6D" w:rsidRDefault="00FE3A6D" w:rsidP="007C6653">
      <w:pPr>
        <w:pStyle w:val="Listeafsnit"/>
        <w:numPr>
          <w:ilvl w:val="0"/>
          <w:numId w:val="8"/>
        </w:numPr>
      </w:pPr>
      <w:r>
        <w:t xml:space="preserve">Fortsæt med at holde </w:t>
      </w:r>
      <w:proofErr w:type="spellStart"/>
      <w:r>
        <w:t>photoresistoren</w:t>
      </w:r>
      <w:proofErr w:type="spellEnd"/>
      <w:r>
        <w:t xml:space="preserve"> oplyst.</w:t>
      </w:r>
    </w:p>
    <w:p w14:paraId="2B26A6FA" w14:textId="6872115F" w:rsidR="007C6653" w:rsidRDefault="007C6653" w:rsidP="007C6653">
      <w:pPr>
        <w:pStyle w:val="Listeafsnit"/>
        <w:numPr>
          <w:ilvl w:val="0"/>
          <w:numId w:val="8"/>
        </w:numPr>
        <w:rPr>
          <w:lang w:val="en-US"/>
        </w:rPr>
      </w:pPr>
      <w:r w:rsidRPr="00FE3A6D">
        <w:rPr>
          <w:lang w:val="en-US"/>
        </w:rPr>
        <w:t xml:space="preserve">Via particles online </w:t>
      </w:r>
      <w:proofErr w:type="spellStart"/>
      <w:r w:rsidRPr="00FE3A6D">
        <w:rPr>
          <w:lang w:val="en-US"/>
        </w:rPr>
        <w:t>consol</w:t>
      </w:r>
      <w:proofErr w:type="spellEnd"/>
      <w:r w:rsidR="00FE3A6D" w:rsidRPr="00FE3A6D">
        <w:rPr>
          <w:lang w:val="en-US"/>
        </w:rPr>
        <w:t xml:space="preserve"> </w:t>
      </w:r>
      <w:proofErr w:type="spellStart"/>
      <w:r w:rsidR="00FE3A6D" w:rsidRPr="00FE3A6D">
        <w:rPr>
          <w:lang w:val="en-US"/>
        </w:rPr>
        <w:t>s</w:t>
      </w:r>
      <w:r w:rsidR="00FE3A6D">
        <w:rPr>
          <w:lang w:val="en-US"/>
        </w:rPr>
        <w:t>endes</w:t>
      </w:r>
      <w:proofErr w:type="spellEnd"/>
      <w:r w:rsidR="00FE3A6D">
        <w:rPr>
          <w:lang w:val="en-US"/>
        </w:rPr>
        <w:t xml:space="preserve"> ‘open</w:t>
      </w:r>
      <w:r w:rsidR="00A125D9">
        <w:rPr>
          <w:lang w:val="en-US"/>
        </w:rPr>
        <w:t xml:space="preserve">’ </w:t>
      </w:r>
      <w:proofErr w:type="spellStart"/>
      <w:r w:rsidR="00A125D9">
        <w:rPr>
          <w:lang w:val="en-US"/>
        </w:rPr>
        <w:t>til</w:t>
      </w:r>
      <w:proofErr w:type="spellEnd"/>
      <w:r w:rsidR="00A125D9">
        <w:rPr>
          <w:lang w:val="en-US"/>
        </w:rPr>
        <w:t xml:space="preserve"> </w:t>
      </w:r>
      <w:r w:rsidR="00A125D9" w:rsidRPr="00A125D9">
        <w:t>funktionen</w:t>
      </w:r>
      <w:r w:rsidR="00A125D9">
        <w:rPr>
          <w:lang w:val="en-US"/>
        </w:rPr>
        <w:t xml:space="preserve"> ‘gate’</w:t>
      </w:r>
    </w:p>
    <w:p w14:paraId="5CAA37BB" w14:textId="0E6A12E1" w:rsidR="00A125D9" w:rsidRDefault="00A125D9" w:rsidP="00A125D9">
      <w:r>
        <w:t>*</w:t>
      </w:r>
      <w:proofErr w:type="spellStart"/>
      <w:r>
        <w:t>pwm</w:t>
      </w:r>
      <w:proofErr w:type="spellEnd"/>
      <w:r>
        <w:t xml:space="preserve"> signalet skal gå mod en puls på </w:t>
      </w:r>
      <w:r w:rsidR="004A127E">
        <w:t>ca. 2%</w:t>
      </w:r>
      <w:r>
        <w:t xml:space="preserve">, og efter 10 sekunder skal forsyningen til servomotoren være slukket. </w:t>
      </w:r>
      <w:proofErr w:type="gramStart"/>
      <w:r>
        <w:t>RGB dioden</w:t>
      </w:r>
      <w:proofErr w:type="gramEnd"/>
      <w:r>
        <w:t xml:space="preserve"> skal være blevet grøn igen.</w:t>
      </w:r>
    </w:p>
    <w:p w14:paraId="6F6A51F7" w14:textId="3B7428DA" w:rsidR="00A125D9" w:rsidRDefault="00A125D9" w:rsidP="00A125D9">
      <w:pPr>
        <w:pStyle w:val="Listeafsnit"/>
        <w:numPr>
          <w:ilvl w:val="0"/>
          <w:numId w:val="9"/>
        </w:numPr>
      </w:pPr>
      <w:r>
        <w:t>Efter 30 sekunder sendes ’</w:t>
      </w:r>
      <w:proofErr w:type="spellStart"/>
      <w:r>
        <w:t>close</w:t>
      </w:r>
      <w:proofErr w:type="spellEnd"/>
      <w:r>
        <w:t xml:space="preserve">’ igen online, og efter yderligere 30 sekunder sendes ’open’ igen. Dette </w:t>
      </w:r>
      <w:proofErr w:type="spellStart"/>
      <w:r>
        <w:t>getages</w:t>
      </w:r>
      <w:proofErr w:type="spellEnd"/>
      <w:r>
        <w:t xml:space="preserve"> én gang.</w:t>
      </w:r>
    </w:p>
    <w:p w14:paraId="72500F5B" w14:textId="0FC04791" w:rsidR="00A125D9" w:rsidRDefault="00A125D9" w:rsidP="00A125D9">
      <w:r>
        <w:t>*i de to minutter skal RGB dioden forblive grøn.</w:t>
      </w:r>
    </w:p>
    <w:p w14:paraId="5E86381A" w14:textId="1383D1F8" w:rsidR="00A125D9" w:rsidRDefault="00A125D9" w:rsidP="00A125D9">
      <w:pPr>
        <w:pStyle w:val="Listeafsnit"/>
        <w:numPr>
          <w:ilvl w:val="0"/>
          <w:numId w:val="9"/>
        </w:numPr>
      </w:pPr>
      <w:r>
        <w:lastRenderedPageBreak/>
        <w:t>Trykknappen ’Close’ aktiveres.</w:t>
      </w:r>
    </w:p>
    <w:p w14:paraId="431AE312" w14:textId="6C3B1E1A" w:rsidR="00A125D9" w:rsidRDefault="00A125D9" w:rsidP="00A125D9">
      <w:r>
        <w:t xml:space="preserve">*det kontrolleres at </w:t>
      </w:r>
      <w:proofErr w:type="spellStart"/>
      <w:r>
        <w:t>pwm</w:t>
      </w:r>
      <w:proofErr w:type="spellEnd"/>
      <w:r>
        <w:t xml:space="preserve"> falder til </w:t>
      </w:r>
      <w:r w:rsidR="004A127E">
        <w:t>ca. 2%</w:t>
      </w:r>
      <w:r>
        <w:t xml:space="preserve">, og at </w:t>
      </w:r>
      <w:proofErr w:type="gramStart"/>
      <w:r>
        <w:t>RGB dioden</w:t>
      </w:r>
      <w:proofErr w:type="gramEnd"/>
      <w:r>
        <w:t xml:space="preserve"> bliver blå, efter 10 sekunder skal forsyningen til servomotoren</w:t>
      </w:r>
      <w:r w:rsidR="009C253C">
        <w:t xml:space="preserve"> være faldet til 0V.</w:t>
      </w:r>
    </w:p>
    <w:p w14:paraId="29E26CB9" w14:textId="31FC2CD7" w:rsidR="00A125D9" w:rsidRDefault="00A125D9" w:rsidP="00A125D9">
      <w:pPr>
        <w:pStyle w:val="Listeafsnit"/>
        <w:numPr>
          <w:ilvl w:val="0"/>
          <w:numId w:val="9"/>
        </w:numPr>
      </w:pPr>
      <w:r>
        <w:t>Trykknappen ’Open’ aktiveres.</w:t>
      </w:r>
    </w:p>
    <w:p w14:paraId="6B20881E" w14:textId="250642D5" w:rsidR="00A125D9" w:rsidRDefault="00A125D9" w:rsidP="00A125D9">
      <w:r>
        <w:t xml:space="preserve">*det kontrolleres at </w:t>
      </w:r>
      <w:proofErr w:type="spellStart"/>
      <w:r>
        <w:t>pwm</w:t>
      </w:r>
      <w:proofErr w:type="spellEnd"/>
      <w:r>
        <w:t xml:space="preserve"> stiger til </w:t>
      </w:r>
      <w:r w:rsidR="004A127E">
        <w:t>ca. 14%</w:t>
      </w:r>
      <w:r>
        <w:t xml:space="preserve">, og at </w:t>
      </w:r>
      <w:proofErr w:type="gramStart"/>
      <w:r>
        <w:t>RGB dioden</w:t>
      </w:r>
      <w:proofErr w:type="gramEnd"/>
      <w:r>
        <w:t xml:space="preserve"> bliver blå</w:t>
      </w:r>
      <w:r w:rsidR="009C253C">
        <w:t>, efter 10 sekunder skal forsyningen til servomotoren være faldet til 0V.</w:t>
      </w:r>
    </w:p>
    <w:p w14:paraId="5A12D86A" w14:textId="2F06933C" w:rsidR="00A125D9" w:rsidRDefault="00A125D9" w:rsidP="00A125D9">
      <w:pPr>
        <w:pStyle w:val="Listeafsnit"/>
        <w:numPr>
          <w:ilvl w:val="0"/>
          <w:numId w:val="9"/>
        </w:numPr>
      </w:pPr>
      <w:r>
        <w:t>Trykknappen ’</w:t>
      </w:r>
      <w:r w:rsidR="009C253C">
        <w:t xml:space="preserve">manual </w:t>
      </w:r>
      <w:proofErr w:type="spellStart"/>
      <w:r w:rsidR="009C253C">
        <w:t>off</w:t>
      </w:r>
      <w:proofErr w:type="spellEnd"/>
      <w:r>
        <w:t>’ aktiveres.</w:t>
      </w:r>
    </w:p>
    <w:p w14:paraId="325111B1" w14:textId="7C204E94" w:rsidR="00A125D9" w:rsidRDefault="009C253C" w:rsidP="009C253C">
      <w:r>
        <w:t>*</w:t>
      </w:r>
      <w:proofErr w:type="gramStart"/>
      <w:r>
        <w:t>RGB dioden</w:t>
      </w:r>
      <w:proofErr w:type="gramEnd"/>
      <w:r>
        <w:t xml:space="preserve"> bliver igen grøn</w:t>
      </w:r>
    </w:p>
    <w:p w14:paraId="12CAD56C" w14:textId="7E736F82" w:rsidR="00A125D9" w:rsidRDefault="00A125D9" w:rsidP="00A125D9"/>
    <w:p w14:paraId="33859A96" w14:textId="55ACE978" w:rsidR="007C6653" w:rsidRPr="00A125D9" w:rsidRDefault="009C253C" w:rsidP="007C6653">
      <w:r>
        <w:t>Vurdering af test:</w:t>
      </w:r>
    </w:p>
    <w:p w14:paraId="016623AE" w14:textId="7BF634E3" w:rsidR="00FC2439" w:rsidRDefault="007C6653" w:rsidP="007C6653">
      <w:r>
        <w:t xml:space="preserve">Hvis disse betingelser </w:t>
      </w:r>
      <w:r w:rsidR="009C253C">
        <w:t xml:space="preserve">markeret med * </w:t>
      </w:r>
      <w:r>
        <w:t>er opfyldt, er testen godkendt</w:t>
      </w:r>
      <w:r w:rsidR="00FC2439">
        <w:br w:type="page"/>
      </w:r>
    </w:p>
    <w:p w14:paraId="40E08E3C" w14:textId="137DD133" w:rsidR="00E837F4" w:rsidRPr="000A1BF0" w:rsidRDefault="00906488" w:rsidP="00906488">
      <w:pPr>
        <w:pStyle w:val="Overskrift2"/>
      </w:pPr>
      <w:bookmarkStart w:id="153" w:name="_Toc58250219"/>
      <w:r w:rsidRPr="000A1BF0">
        <w:lastRenderedPageBreak/>
        <w:t>Resultat</w:t>
      </w:r>
      <w:bookmarkEnd w:id="153"/>
    </w:p>
    <w:p w14:paraId="5CCF5795" w14:textId="1C45BCEF" w:rsidR="000A1BF0" w:rsidRPr="000A1BF0" w:rsidRDefault="000A1BF0" w:rsidP="000A1BF0">
      <w:r w:rsidRPr="000A1BF0">
        <w:t>Testen som</w:t>
      </w:r>
      <w:r>
        <w:t xml:space="preserve"> e</w:t>
      </w:r>
      <w:r w:rsidRPr="000A1BF0">
        <w:t>r udført v</w:t>
      </w:r>
      <w:r>
        <w:t xml:space="preserve">ed ’skrivebord’ med </w:t>
      </w:r>
      <w:proofErr w:type="spellStart"/>
      <w:r>
        <w:t>scope</w:t>
      </w:r>
      <w:proofErr w:type="spellEnd"/>
      <w:r>
        <w:t xml:space="preserve"> på Analog Discovery. Testen er gået godt, og alle betingelser er opfyldt. Uddrag fra test ses i </w:t>
      </w:r>
      <w:r>
        <w:fldChar w:fldCharType="begin"/>
      </w:r>
      <w:r>
        <w:instrText xml:space="preserve"> REF _Ref58153099 \h </w:instrText>
      </w:r>
      <w:r>
        <w:fldChar w:fldCharType="separate"/>
      </w:r>
      <w:r w:rsidR="008803B3">
        <w:t xml:space="preserve">Figur </w:t>
      </w:r>
      <w:r w:rsidR="008803B3">
        <w:rPr>
          <w:noProof/>
        </w:rPr>
        <w:t>15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_Ref58153101 \h </w:instrText>
      </w:r>
      <w:r>
        <w:fldChar w:fldCharType="separate"/>
      </w:r>
      <w:r w:rsidR="008803B3">
        <w:t xml:space="preserve">Figur </w:t>
      </w:r>
      <w:r w:rsidR="008803B3">
        <w:rPr>
          <w:noProof/>
        </w:rPr>
        <w:t>16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_Ref58153104 \h </w:instrText>
      </w:r>
      <w:r>
        <w:fldChar w:fldCharType="separate"/>
      </w:r>
      <w:r w:rsidR="008803B3">
        <w:t xml:space="preserve">Figur </w:t>
      </w:r>
      <w:r w:rsidR="008803B3">
        <w:rPr>
          <w:noProof/>
        </w:rPr>
        <w:t>17</w:t>
      </w:r>
      <w:r>
        <w:fldChar w:fldCharType="end"/>
      </w:r>
      <w:r>
        <w:t xml:space="preserve"> og </w:t>
      </w:r>
      <w:r>
        <w:fldChar w:fldCharType="begin"/>
      </w:r>
      <w:r>
        <w:instrText xml:space="preserve"> REF _Ref58153106 \h </w:instrText>
      </w:r>
      <w:r>
        <w:fldChar w:fldCharType="separate"/>
      </w:r>
      <w:r w:rsidR="008803B3">
        <w:t xml:space="preserve">Figur </w:t>
      </w:r>
      <w:r w:rsidR="008803B3">
        <w:rPr>
          <w:noProof/>
        </w:rPr>
        <w:t>18</w:t>
      </w:r>
      <w:r>
        <w:fldChar w:fldCharType="end"/>
      </w:r>
      <w:r>
        <w:t>.</w:t>
      </w:r>
    </w:p>
    <w:p w14:paraId="551894D0" w14:textId="77777777" w:rsidR="000A1BF0" w:rsidRDefault="000A1BF0" w:rsidP="000A1BF0">
      <w:pPr>
        <w:keepNext/>
      </w:pPr>
      <w:r w:rsidRPr="00474059">
        <w:rPr>
          <w:noProof/>
        </w:rPr>
        <w:drawing>
          <wp:inline distT="0" distB="0" distL="0" distR="0" wp14:anchorId="6944823E" wp14:editId="04456A5B">
            <wp:extent cx="5039995" cy="1630680"/>
            <wp:effectExtent l="0" t="0" r="8255" b="7620"/>
            <wp:docPr id="3" name="Billed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1D518" w14:textId="6C6DD365" w:rsidR="000A1BF0" w:rsidRDefault="000A1BF0" w:rsidP="000A1BF0">
      <w:pPr>
        <w:pStyle w:val="Billedtekst"/>
      </w:pPr>
      <w:bookmarkStart w:id="154" w:name="_Ref58153099"/>
      <w:r>
        <w:t xml:space="preserve">Figur </w:t>
      </w:r>
      <w:r w:rsidR="002968B4">
        <w:fldChar w:fldCharType="begin"/>
      </w:r>
      <w:r w:rsidR="002968B4">
        <w:instrText xml:space="preserve"> SEQ Figur \* ARABIC </w:instrText>
      </w:r>
      <w:r w:rsidR="002968B4">
        <w:fldChar w:fldCharType="separate"/>
      </w:r>
      <w:r w:rsidR="008803B3">
        <w:rPr>
          <w:noProof/>
        </w:rPr>
        <w:t>15</w:t>
      </w:r>
      <w:r w:rsidR="002968B4">
        <w:rPr>
          <w:noProof/>
        </w:rPr>
        <w:fldChar w:fldCharType="end"/>
      </w:r>
      <w:bookmarkEnd w:id="154"/>
      <w:r>
        <w:t xml:space="preserve"> - efter online funktionskald 'open' bliver </w:t>
      </w:r>
      <w:proofErr w:type="spellStart"/>
      <w:r>
        <w:t>PosDuty</w:t>
      </w:r>
      <w:proofErr w:type="spellEnd"/>
      <w:r>
        <w:t xml:space="preserve"> kortere</w:t>
      </w:r>
    </w:p>
    <w:p w14:paraId="6628B1EA" w14:textId="77777777" w:rsidR="000A1BF0" w:rsidRDefault="000A1BF0" w:rsidP="000A1BF0">
      <w:pPr>
        <w:keepNext/>
      </w:pPr>
      <w:r w:rsidRPr="00474059">
        <w:rPr>
          <w:noProof/>
        </w:rPr>
        <w:drawing>
          <wp:inline distT="0" distB="0" distL="0" distR="0" wp14:anchorId="760DD2C3" wp14:editId="0B5B7B67">
            <wp:extent cx="5039995" cy="1643380"/>
            <wp:effectExtent l="0" t="0" r="8255" b="0"/>
            <wp:docPr id="9" name="Billed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E40B0" w14:textId="2538DD90" w:rsidR="000A1BF0" w:rsidRDefault="000A1BF0" w:rsidP="000A1BF0">
      <w:pPr>
        <w:pStyle w:val="Billedtekst"/>
      </w:pPr>
      <w:bookmarkStart w:id="155" w:name="_Ref58153101"/>
      <w:r>
        <w:t xml:space="preserve">Figur </w:t>
      </w:r>
      <w:r w:rsidR="002968B4">
        <w:fldChar w:fldCharType="begin"/>
      </w:r>
      <w:r w:rsidR="002968B4">
        <w:instrText xml:space="preserve"> SEQ Figur \* ARABIC </w:instrText>
      </w:r>
      <w:r w:rsidR="002968B4">
        <w:fldChar w:fldCharType="separate"/>
      </w:r>
      <w:r w:rsidR="008803B3">
        <w:rPr>
          <w:noProof/>
        </w:rPr>
        <w:t>16</w:t>
      </w:r>
      <w:r w:rsidR="002968B4">
        <w:rPr>
          <w:noProof/>
        </w:rPr>
        <w:fldChar w:fldCharType="end"/>
      </w:r>
      <w:bookmarkEnd w:id="155"/>
      <w:r>
        <w:t xml:space="preserve"> - Efter fem sekunder er forsyningsspændingen faldet</w:t>
      </w:r>
    </w:p>
    <w:p w14:paraId="3CD56DD6" w14:textId="77777777" w:rsidR="000A1BF0" w:rsidRDefault="00474059" w:rsidP="000A1BF0">
      <w:pPr>
        <w:keepNext/>
      </w:pPr>
      <w:r w:rsidRPr="00474059">
        <w:rPr>
          <w:noProof/>
        </w:rPr>
        <w:drawing>
          <wp:inline distT="0" distB="0" distL="0" distR="0" wp14:anchorId="08DBC18E" wp14:editId="2083B032">
            <wp:extent cx="5011420" cy="1628775"/>
            <wp:effectExtent l="0" t="0" r="0" b="9525"/>
            <wp:docPr id="10" name="Billed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67"/>
                    <a:stretch/>
                  </pic:blipFill>
                  <pic:spPr bwMode="auto">
                    <a:xfrm>
                      <a:off x="0" y="0"/>
                      <a:ext cx="5011420" cy="1628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F1B18" w14:textId="3FEE4675" w:rsidR="00474059" w:rsidRDefault="000A1BF0" w:rsidP="000A1BF0">
      <w:pPr>
        <w:pStyle w:val="Billedtekst"/>
      </w:pPr>
      <w:bookmarkStart w:id="156" w:name="_Ref58153104"/>
      <w:r>
        <w:t xml:space="preserve">Figur </w:t>
      </w:r>
      <w:r w:rsidR="002968B4">
        <w:fldChar w:fldCharType="begin"/>
      </w:r>
      <w:r w:rsidR="002968B4">
        <w:instrText xml:space="preserve"> SEQ Figur \* ARABIC </w:instrText>
      </w:r>
      <w:r w:rsidR="002968B4">
        <w:fldChar w:fldCharType="separate"/>
      </w:r>
      <w:r w:rsidR="008803B3">
        <w:rPr>
          <w:noProof/>
        </w:rPr>
        <w:t>17</w:t>
      </w:r>
      <w:r w:rsidR="002968B4">
        <w:rPr>
          <w:noProof/>
        </w:rPr>
        <w:fldChar w:fldCharType="end"/>
      </w:r>
      <w:bookmarkEnd w:id="156"/>
      <w:r>
        <w:t xml:space="preserve"> - </w:t>
      </w:r>
      <w:r w:rsidRPr="00A54C18">
        <w:t>efter online funktionskald '</w:t>
      </w:r>
      <w:proofErr w:type="spellStart"/>
      <w:r>
        <w:t>close</w:t>
      </w:r>
      <w:proofErr w:type="spellEnd"/>
      <w:r w:rsidRPr="00A54C18">
        <w:t xml:space="preserve">' bliver </w:t>
      </w:r>
      <w:proofErr w:type="spellStart"/>
      <w:r w:rsidRPr="00A54C18">
        <w:t>PosDuty</w:t>
      </w:r>
      <w:proofErr w:type="spellEnd"/>
      <w:r w:rsidRPr="00A54C18">
        <w:t xml:space="preserve"> </w:t>
      </w:r>
      <w:r>
        <w:t>længere</w:t>
      </w:r>
    </w:p>
    <w:p w14:paraId="43AFCD27" w14:textId="77777777" w:rsidR="000A1BF0" w:rsidRDefault="00474059" w:rsidP="000A1BF0">
      <w:pPr>
        <w:keepNext/>
      </w:pPr>
      <w:r w:rsidRPr="00474059">
        <w:rPr>
          <w:noProof/>
        </w:rPr>
        <w:lastRenderedPageBreak/>
        <w:drawing>
          <wp:inline distT="0" distB="0" distL="0" distR="0" wp14:anchorId="6440BCF6" wp14:editId="4BE5A44F">
            <wp:extent cx="5020945" cy="1600200"/>
            <wp:effectExtent l="0" t="0" r="8255" b="0"/>
            <wp:docPr id="2" name="Billed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78" t="1725" r="-1" b="1686"/>
                    <a:stretch/>
                  </pic:blipFill>
                  <pic:spPr bwMode="auto">
                    <a:xfrm>
                      <a:off x="0" y="0"/>
                      <a:ext cx="5020945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AB8CB0" w14:textId="39D108AF" w:rsidR="00474059" w:rsidRDefault="000A1BF0" w:rsidP="000A1BF0">
      <w:pPr>
        <w:pStyle w:val="Billedtekst"/>
      </w:pPr>
      <w:bookmarkStart w:id="157" w:name="_Ref58153106"/>
      <w:r>
        <w:t xml:space="preserve">Figur </w:t>
      </w:r>
      <w:r w:rsidR="002968B4">
        <w:fldChar w:fldCharType="begin"/>
      </w:r>
      <w:r w:rsidR="002968B4">
        <w:instrText xml:space="preserve"> SEQ Figur \* ARABIC </w:instrText>
      </w:r>
      <w:r w:rsidR="002968B4">
        <w:fldChar w:fldCharType="separate"/>
      </w:r>
      <w:r w:rsidR="008803B3">
        <w:rPr>
          <w:noProof/>
        </w:rPr>
        <w:t>18</w:t>
      </w:r>
      <w:r w:rsidR="002968B4">
        <w:rPr>
          <w:noProof/>
        </w:rPr>
        <w:fldChar w:fldCharType="end"/>
      </w:r>
      <w:bookmarkEnd w:id="157"/>
      <w:r>
        <w:t xml:space="preserve"> - </w:t>
      </w:r>
      <w:r w:rsidRPr="00653B5F">
        <w:t>Efter fem sekunder er forsyningsspændingen faldet</w:t>
      </w:r>
    </w:p>
    <w:p w14:paraId="6705D2F7" w14:textId="5C10C1F3" w:rsidR="00725610" w:rsidRPr="007C6653" w:rsidRDefault="00725610">
      <w:r w:rsidRPr="007C6653">
        <w:br w:type="page"/>
      </w:r>
    </w:p>
    <w:p w14:paraId="5BE057ED" w14:textId="52A96064" w:rsidR="00837F4D" w:rsidRDefault="00837F4D" w:rsidP="00D45F5D">
      <w:pPr>
        <w:pStyle w:val="Overskrift1"/>
      </w:pPr>
      <w:bookmarkStart w:id="158" w:name="_Toc40787208"/>
      <w:bookmarkStart w:id="159" w:name="_Toc41306495"/>
      <w:bookmarkStart w:id="160" w:name="_Toc58250220"/>
      <w:r>
        <w:lastRenderedPageBreak/>
        <w:t>Konklusion</w:t>
      </w:r>
      <w:bookmarkEnd w:id="158"/>
      <w:bookmarkEnd w:id="159"/>
      <w:bookmarkEnd w:id="160"/>
    </w:p>
    <w:p w14:paraId="46E3C1A2" w14:textId="60722176" w:rsidR="009824B4" w:rsidRDefault="00D02528" w:rsidP="009824B4">
      <w:r>
        <w:t xml:space="preserve">Der er </w:t>
      </w:r>
      <w:r w:rsidR="00CF17DE">
        <w:t xml:space="preserve">gennem projektet </w:t>
      </w:r>
      <w:r>
        <w:t xml:space="preserve">fundet en løsning der </w:t>
      </w:r>
      <w:del w:id="161" w:author="Lasse Greve Rasmussen" w:date="2020-12-08T09:22:00Z">
        <w:r w:rsidR="007B4880">
          <w:delText xml:space="preserve">i høj grad </w:delText>
        </w:r>
      </w:del>
      <w:r>
        <w:t>løser de krav der var stillet til opgaven.</w:t>
      </w:r>
    </w:p>
    <w:p w14:paraId="21FD2B73" w14:textId="323062E1" w:rsidR="007B4880" w:rsidRDefault="007B4880" w:rsidP="009824B4">
      <w:r>
        <w:t xml:space="preserve">Der er til opgaven anvendt en Particle argon, som har vist sig at være meget fleksibel at arbejde med </w:t>
      </w:r>
      <w:r w:rsidR="00CF17DE">
        <w:t>til</w:t>
      </w:r>
      <w:r>
        <w:t xml:space="preserve"> cloudløsning</w:t>
      </w:r>
      <w:r w:rsidR="00CF17DE">
        <w:t>er</w:t>
      </w:r>
      <w:r>
        <w:t>. Der er gennem projektet anvendt online services til at udføre online funktionskald, logge data, og overvåge variabler og events. De anvendte services har i høj grad været forberedt til enhede</w:t>
      </w:r>
      <w:r w:rsidR="00CF17DE">
        <w:t>r</w:t>
      </w:r>
      <w:r>
        <w:t xml:space="preserve"> fra Particle</w:t>
      </w:r>
      <w:r w:rsidR="00CF17DE">
        <w:t xml:space="preserve">. Jeg ville bestemt overveje Particle argon til min næste internetforbundne </w:t>
      </w:r>
      <w:ins w:id="162" w:author="Lasse Greve Rasmussen" w:date="2020-12-08T09:22:00Z">
        <w:r w:rsidR="0088262F">
          <w:t>’</w:t>
        </w:r>
        <w:r w:rsidR="00CF17DE">
          <w:t>dims</w:t>
        </w:r>
        <w:r w:rsidR="0088262F">
          <w:t>’</w:t>
        </w:r>
      </w:ins>
      <w:del w:id="163" w:author="Lasse Greve Rasmussen" w:date="2020-12-08T09:22:00Z">
        <w:r w:rsidR="00CF17DE">
          <w:delText>dims</w:delText>
        </w:r>
      </w:del>
      <w:r w:rsidR="00CF17DE">
        <w:t>.</w:t>
      </w:r>
    </w:p>
    <w:p w14:paraId="0AFD428B" w14:textId="77777777" w:rsidR="00CF17DE" w:rsidRDefault="00D02528" w:rsidP="009824B4">
      <w:r>
        <w:t xml:space="preserve">Der er arbejdet med optimering af strømforbrug. Bortset fra at en høj standbystrøm til servomotoren er </w:t>
      </w:r>
      <w:r w:rsidR="007B4880">
        <w:t xml:space="preserve">fjernet, så har det været svært at optimere på strømforbruget. Så længe enheden skal være forbundet til internettet via </w:t>
      </w:r>
      <w:proofErr w:type="spellStart"/>
      <w:r w:rsidR="007B4880">
        <w:t>wifi</w:t>
      </w:r>
      <w:proofErr w:type="spellEnd"/>
      <w:r w:rsidR="007B4880">
        <w:t>, vil der være et forbrug på mindst 30mA - 40mA. Dette kan være en udfordring hvis man ønsker at lave en løsning der er forsynet fra et batteri.</w:t>
      </w:r>
      <w:r w:rsidR="00CF17DE">
        <w:t xml:space="preserve"> </w:t>
      </w:r>
    </w:p>
    <w:p w14:paraId="15DC451F" w14:textId="77777777" w:rsidR="00F73753" w:rsidRDefault="00F73753" w:rsidP="009824B4">
      <w:pPr>
        <w:rPr>
          <w:ins w:id="164" w:author="Lasse Greve Rasmussen" w:date="2020-12-08T09:22:00Z"/>
        </w:rPr>
      </w:pPr>
    </w:p>
    <w:p w14:paraId="63DF6330" w14:textId="54348926" w:rsidR="000D07D3" w:rsidRDefault="000D07D3" w:rsidP="000D07D3">
      <w:pPr>
        <w:pStyle w:val="Overskrift1"/>
        <w:rPr>
          <w:ins w:id="165" w:author="Lasse Greve Rasmussen" w:date="2020-12-08T09:22:00Z"/>
        </w:rPr>
      </w:pPr>
      <w:ins w:id="166" w:author="Lasse Greve Rasmussen" w:date="2020-12-08T09:22:00Z">
        <w:r>
          <w:t>Fremtidigt arbejde</w:t>
        </w:r>
      </w:ins>
    </w:p>
    <w:p w14:paraId="7A9DCA0C" w14:textId="2B053918" w:rsidR="00D02528" w:rsidRDefault="00CF17DE" w:rsidP="009824B4">
      <w:r>
        <w:t>Som løsning</w:t>
      </w:r>
      <w:ins w:id="167" w:author="Lasse Greve Rasmussen" w:date="2020-12-08T09:22:00Z">
        <w:r w:rsidR="003134A2">
          <w:t xml:space="preserve"> på det høje strømforbrug </w:t>
        </w:r>
        <w:r w:rsidR="00F73753">
          <w:t xml:space="preserve">med aktiv </w:t>
        </w:r>
        <w:proofErr w:type="spellStart"/>
        <w:r w:rsidR="00F73753">
          <w:t>wifi</w:t>
        </w:r>
        <w:proofErr w:type="spellEnd"/>
        <w:r w:rsidR="00F73753">
          <w:t xml:space="preserve"> under standby,</w:t>
        </w:r>
      </w:ins>
      <w:r>
        <w:t xml:space="preserve"> kunne man overveje at lægge initiativet til internetkommunikation hos enheden selv. På den måde kan </w:t>
      </w:r>
      <w:proofErr w:type="spellStart"/>
      <w:r>
        <w:t>wifi</w:t>
      </w:r>
      <w:proofErr w:type="spellEnd"/>
      <w:r>
        <w:t xml:space="preserve"> slukkes, når ikke enheden vil kommunikere. Dette kunne gøres hvis man </w:t>
      </w:r>
      <w:r w:rsidR="009A3951">
        <w:t xml:space="preserve">i </w:t>
      </w:r>
      <w:r>
        <w:t>stedet for et online funktionskald, anvendte et API kald fra enheden selv.</w:t>
      </w:r>
    </w:p>
    <w:p w14:paraId="34AD7B26" w14:textId="77777777" w:rsidR="007B4880" w:rsidRDefault="007B4880" w:rsidP="009824B4"/>
    <w:p w14:paraId="45469CE8" w14:textId="394B2B80" w:rsidR="009824B4" w:rsidRDefault="009824B4">
      <w:r>
        <w:br w:type="page"/>
      </w:r>
    </w:p>
    <w:p w14:paraId="57137B07" w14:textId="4F3E8D02" w:rsidR="006C283B" w:rsidRDefault="006C283B" w:rsidP="00D45F5D">
      <w:pPr>
        <w:pStyle w:val="Overskrift1"/>
      </w:pPr>
      <w:bookmarkStart w:id="168" w:name="_Toc40787209"/>
      <w:bookmarkStart w:id="169" w:name="_Ref40864084"/>
      <w:bookmarkStart w:id="170" w:name="_Toc41306496"/>
      <w:bookmarkStart w:id="171" w:name="_Toc58250221"/>
      <w:r>
        <w:lastRenderedPageBreak/>
        <w:t>Referenceliste</w:t>
      </w:r>
      <w:bookmarkEnd w:id="168"/>
      <w:r w:rsidR="00652648">
        <w:t xml:space="preserve"> for samlet dokumentation</w:t>
      </w:r>
      <w:bookmarkEnd w:id="169"/>
      <w:bookmarkEnd w:id="170"/>
      <w:bookmarkEnd w:id="171"/>
    </w:p>
    <w:tbl>
      <w:tblPr>
        <w:tblStyle w:val="Tabel-Gitter"/>
        <w:tblW w:w="7927" w:type="dxa"/>
        <w:tblLook w:val="04A0" w:firstRow="1" w:lastRow="0" w:firstColumn="1" w:lastColumn="0" w:noHBand="0" w:noVBand="1"/>
      </w:tblPr>
      <w:tblGrid>
        <w:gridCol w:w="821"/>
        <w:gridCol w:w="2722"/>
        <w:gridCol w:w="4384"/>
      </w:tblGrid>
      <w:tr w:rsidR="00CF7A4A" w14:paraId="6574FF53" w14:textId="77777777" w:rsidTr="001A7659">
        <w:tc>
          <w:tcPr>
            <w:tcW w:w="821" w:type="dxa"/>
          </w:tcPr>
          <w:p w14:paraId="29218402" w14:textId="5B0D47C0" w:rsidR="00CF7A4A" w:rsidRPr="0081284C" w:rsidRDefault="00CF7A4A" w:rsidP="0081284C">
            <w:r>
              <w:t>Id</w:t>
            </w:r>
          </w:p>
        </w:tc>
        <w:tc>
          <w:tcPr>
            <w:tcW w:w="2722" w:type="dxa"/>
          </w:tcPr>
          <w:p w14:paraId="3B0BF0C1" w14:textId="281F46B5" w:rsidR="00CF7A4A" w:rsidRDefault="00CF7A4A" w:rsidP="0081284C">
            <w:r>
              <w:t>Beskrivelse</w:t>
            </w:r>
          </w:p>
        </w:tc>
        <w:tc>
          <w:tcPr>
            <w:tcW w:w="4384" w:type="dxa"/>
          </w:tcPr>
          <w:p w14:paraId="05D20776" w14:textId="4DCFE188" w:rsidR="00CF7A4A" w:rsidRPr="0081284C" w:rsidRDefault="00CF7A4A" w:rsidP="0081284C">
            <w:r>
              <w:t>Reference</w:t>
            </w:r>
          </w:p>
        </w:tc>
      </w:tr>
      <w:tr w:rsidR="00CF7A4A" w14:paraId="7D4A83EF" w14:textId="77777777" w:rsidTr="001A7659">
        <w:tc>
          <w:tcPr>
            <w:tcW w:w="821" w:type="dxa"/>
          </w:tcPr>
          <w:p w14:paraId="42EBD83B" w14:textId="6341192A" w:rsidR="00CF7A4A" w:rsidRDefault="00CF7A4A" w:rsidP="002A1E43">
            <w:pPr>
              <w:pStyle w:val="Overskrift5"/>
              <w:outlineLvl w:val="4"/>
            </w:pPr>
            <w:bookmarkStart w:id="172" w:name="_Ref40877248"/>
            <w:r>
              <w:t>[</w:t>
            </w:r>
            <w:r w:rsidR="001A7659">
              <w:t>ref</w:t>
            </w:r>
            <w:r>
              <w:t>01]</w:t>
            </w:r>
            <w:bookmarkEnd w:id="172"/>
          </w:p>
        </w:tc>
        <w:tc>
          <w:tcPr>
            <w:tcW w:w="2722" w:type="dxa"/>
          </w:tcPr>
          <w:p w14:paraId="1E87323C" w14:textId="56DE60D4" w:rsidR="00CF7A4A" w:rsidRDefault="001F0B4E" w:rsidP="0081284C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Github</w:t>
            </w:r>
            <w:proofErr w:type="spellEnd"/>
            <w:r>
              <w:rPr>
                <w:sz w:val="16"/>
                <w:szCs w:val="16"/>
              </w:rPr>
              <w:t xml:space="preserve"> til projektet</w:t>
            </w:r>
          </w:p>
        </w:tc>
        <w:tc>
          <w:tcPr>
            <w:tcW w:w="4384" w:type="dxa"/>
          </w:tcPr>
          <w:p w14:paraId="6CD332A3" w14:textId="3A9D27E7" w:rsidR="00CF7A4A" w:rsidRPr="001A6D0B" w:rsidRDefault="002968B4" w:rsidP="0081284C">
            <w:pPr>
              <w:rPr>
                <w:sz w:val="16"/>
                <w:szCs w:val="16"/>
              </w:rPr>
            </w:pPr>
            <w:hyperlink r:id="rId34" w:history="1">
              <w:r w:rsidR="00CF7A4A" w:rsidRPr="00655C53">
                <w:rPr>
                  <w:rStyle w:val="Hyperlink"/>
                  <w:sz w:val="16"/>
                  <w:szCs w:val="16"/>
                </w:rPr>
                <w:t>https://github.com/spejderlasse/IOT</w:t>
              </w:r>
            </w:hyperlink>
            <w:r w:rsidR="00CF7A4A">
              <w:rPr>
                <w:sz w:val="16"/>
                <w:szCs w:val="16"/>
              </w:rPr>
              <w:t xml:space="preserve"> </w:t>
            </w:r>
          </w:p>
        </w:tc>
      </w:tr>
      <w:tr w:rsidR="00CF7A4A" w:rsidRPr="0081284C" w14:paraId="74BFB322" w14:textId="77777777" w:rsidTr="001A7659">
        <w:tc>
          <w:tcPr>
            <w:tcW w:w="821" w:type="dxa"/>
          </w:tcPr>
          <w:p w14:paraId="1A9BDE44" w14:textId="028A0BAF" w:rsidR="00CF7A4A" w:rsidRPr="00E07AF8" w:rsidRDefault="00CF7A4A" w:rsidP="00E07AF8">
            <w:pPr>
              <w:pStyle w:val="Overskrift5"/>
              <w:outlineLvl w:val="4"/>
            </w:pPr>
            <w:bookmarkStart w:id="173" w:name="_Ref41304699"/>
            <w:r w:rsidRPr="00E07AF8">
              <w:t>[</w:t>
            </w:r>
            <w:r w:rsidR="001A7659">
              <w:t>ref</w:t>
            </w:r>
            <w:r>
              <w:t>02</w:t>
            </w:r>
            <w:r w:rsidRPr="00E07AF8">
              <w:t>]</w:t>
            </w:r>
            <w:bookmarkEnd w:id="173"/>
          </w:p>
        </w:tc>
        <w:tc>
          <w:tcPr>
            <w:tcW w:w="2722" w:type="dxa"/>
          </w:tcPr>
          <w:p w14:paraId="14A44844" w14:textId="3EF6942E" w:rsidR="00CF7A4A" w:rsidRDefault="001F0B4E" w:rsidP="0081284C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Paticle</w:t>
            </w:r>
            <w:proofErr w:type="spellEnd"/>
            <w:r>
              <w:rPr>
                <w:sz w:val="16"/>
                <w:szCs w:val="16"/>
              </w:rPr>
              <w:t xml:space="preserve"> r</w:t>
            </w:r>
            <w:r w:rsidR="00CF7A4A">
              <w:rPr>
                <w:sz w:val="16"/>
                <w:szCs w:val="16"/>
              </w:rPr>
              <w:t>eference</w:t>
            </w:r>
            <w:r>
              <w:rPr>
                <w:sz w:val="16"/>
                <w:szCs w:val="16"/>
              </w:rPr>
              <w:t xml:space="preserve"> manual</w:t>
            </w:r>
          </w:p>
        </w:tc>
        <w:tc>
          <w:tcPr>
            <w:tcW w:w="4384" w:type="dxa"/>
          </w:tcPr>
          <w:p w14:paraId="68AA9FC2" w14:textId="3A10A980" w:rsidR="00CF7A4A" w:rsidRPr="001A6D0B" w:rsidRDefault="002968B4" w:rsidP="0081284C">
            <w:pPr>
              <w:rPr>
                <w:sz w:val="16"/>
                <w:szCs w:val="16"/>
              </w:rPr>
            </w:pPr>
            <w:hyperlink r:id="rId35" w:history="1">
              <w:r w:rsidR="00CF7A4A" w:rsidRPr="00655C53">
                <w:rPr>
                  <w:rStyle w:val="Hyperlink"/>
                  <w:sz w:val="16"/>
                  <w:szCs w:val="16"/>
                </w:rPr>
                <w:t>https://docs.particle.io/reference/device-os/firmware/argon/</w:t>
              </w:r>
            </w:hyperlink>
            <w:r w:rsidR="00CF7A4A">
              <w:rPr>
                <w:sz w:val="16"/>
                <w:szCs w:val="16"/>
              </w:rPr>
              <w:t xml:space="preserve"> </w:t>
            </w:r>
          </w:p>
        </w:tc>
      </w:tr>
      <w:tr w:rsidR="00CF7A4A" w:rsidRPr="0081284C" w14:paraId="30CFCA4C" w14:textId="77777777" w:rsidTr="001A7659">
        <w:tc>
          <w:tcPr>
            <w:tcW w:w="821" w:type="dxa"/>
          </w:tcPr>
          <w:p w14:paraId="7DC9DD60" w14:textId="3919CAE5" w:rsidR="00CF7A4A" w:rsidRPr="0081284C" w:rsidRDefault="00CF7A4A" w:rsidP="008F583E">
            <w:pPr>
              <w:pStyle w:val="Overskrift5"/>
              <w:outlineLvl w:val="4"/>
            </w:pPr>
            <w:bookmarkStart w:id="174" w:name="_Ref41304806"/>
            <w:r>
              <w:t>[</w:t>
            </w:r>
            <w:r w:rsidR="001A7659">
              <w:t>ref</w:t>
            </w:r>
            <w:r>
              <w:t>03]</w:t>
            </w:r>
            <w:bookmarkEnd w:id="174"/>
          </w:p>
        </w:tc>
        <w:tc>
          <w:tcPr>
            <w:tcW w:w="2722" w:type="dxa"/>
          </w:tcPr>
          <w:p w14:paraId="409B8D41" w14:textId="2C357B09" w:rsidR="00CF7A4A" w:rsidRDefault="001F0B4E" w:rsidP="0081284C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Particle datablad</w:t>
            </w:r>
          </w:p>
        </w:tc>
        <w:tc>
          <w:tcPr>
            <w:tcW w:w="4384" w:type="dxa"/>
          </w:tcPr>
          <w:p w14:paraId="443E9B12" w14:textId="2C437283" w:rsidR="00CF7A4A" w:rsidRPr="001A6D0B" w:rsidRDefault="002968B4" w:rsidP="0081284C">
            <w:pPr>
              <w:rPr>
                <w:sz w:val="16"/>
                <w:szCs w:val="16"/>
              </w:rPr>
            </w:pPr>
            <w:hyperlink r:id="rId36" w:history="1">
              <w:r w:rsidR="00CF7A4A" w:rsidRPr="00655C53">
                <w:rPr>
                  <w:rStyle w:val="Hyperlink"/>
                  <w:sz w:val="16"/>
                  <w:szCs w:val="16"/>
                </w:rPr>
                <w:t>https://docs.particle.io/datasheets/wi-fi/argon-datasheet/</w:t>
              </w:r>
            </w:hyperlink>
            <w:r w:rsidR="00CF7A4A">
              <w:rPr>
                <w:sz w:val="16"/>
                <w:szCs w:val="16"/>
              </w:rPr>
              <w:t xml:space="preserve"> </w:t>
            </w:r>
          </w:p>
        </w:tc>
      </w:tr>
      <w:tr w:rsidR="00CF7A4A" w:rsidRPr="0081284C" w14:paraId="1B62E487" w14:textId="77777777" w:rsidTr="001A7659">
        <w:tc>
          <w:tcPr>
            <w:tcW w:w="821" w:type="dxa"/>
          </w:tcPr>
          <w:p w14:paraId="1D9A9BD4" w14:textId="779AF3B4" w:rsidR="00CF7A4A" w:rsidRPr="0081284C" w:rsidRDefault="00CF7A4A" w:rsidP="008F583E">
            <w:pPr>
              <w:pStyle w:val="Overskrift5"/>
              <w:outlineLvl w:val="4"/>
            </w:pPr>
            <w:bookmarkStart w:id="175" w:name="_Ref41312467"/>
            <w:r>
              <w:t>[</w:t>
            </w:r>
            <w:r w:rsidR="001A7659">
              <w:t>ref</w:t>
            </w:r>
            <w:r>
              <w:t>04]</w:t>
            </w:r>
            <w:bookmarkEnd w:id="175"/>
          </w:p>
        </w:tc>
        <w:tc>
          <w:tcPr>
            <w:tcW w:w="2722" w:type="dxa"/>
          </w:tcPr>
          <w:p w14:paraId="3401352B" w14:textId="18B662AF" w:rsidR="00CF7A4A" w:rsidRPr="001A6D0B" w:rsidRDefault="00F54668" w:rsidP="0081284C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Particle online </w:t>
            </w:r>
            <w:proofErr w:type="spellStart"/>
            <w:r>
              <w:rPr>
                <w:sz w:val="16"/>
                <w:szCs w:val="16"/>
              </w:rPr>
              <w:t>consol</w:t>
            </w:r>
            <w:proofErr w:type="spellEnd"/>
          </w:p>
        </w:tc>
        <w:tc>
          <w:tcPr>
            <w:tcW w:w="4384" w:type="dxa"/>
          </w:tcPr>
          <w:p w14:paraId="4F58C3F8" w14:textId="328CCB5B" w:rsidR="00CF7A4A" w:rsidRPr="001A6D0B" w:rsidRDefault="002968B4" w:rsidP="0081284C">
            <w:pPr>
              <w:rPr>
                <w:sz w:val="16"/>
                <w:szCs w:val="16"/>
              </w:rPr>
            </w:pPr>
            <w:hyperlink r:id="rId37" w:history="1">
              <w:r w:rsidR="00F54668" w:rsidRPr="00A44B0F">
                <w:rPr>
                  <w:rStyle w:val="Hyperlink"/>
                  <w:sz w:val="16"/>
                  <w:szCs w:val="16"/>
                </w:rPr>
                <w:t>https://console.particle.io/devices</w:t>
              </w:r>
            </w:hyperlink>
            <w:r w:rsidR="00F54668">
              <w:rPr>
                <w:sz w:val="16"/>
                <w:szCs w:val="16"/>
              </w:rPr>
              <w:t xml:space="preserve"> </w:t>
            </w:r>
          </w:p>
        </w:tc>
      </w:tr>
      <w:tr w:rsidR="00CF7A4A" w:rsidRPr="0081284C" w14:paraId="0F84233E" w14:textId="77777777" w:rsidTr="001A7659">
        <w:tc>
          <w:tcPr>
            <w:tcW w:w="821" w:type="dxa"/>
          </w:tcPr>
          <w:p w14:paraId="3661E3F0" w14:textId="66FFA9DA" w:rsidR="00CF7A4A" w:rsidRPr="0081284C" w:rsidRDefault="00CF7A4A" w:rsidP="008F583E">
            <w:pPr>
              <w:pStyle w:val="Overskrift5"/>
              <w:outlineLvl w:val="4"/>
            </w:pPr>
            <w:bookmarkStart w:id="176" w:name="_Ref41312801"/>
            <w:r>
              <w:t>[</w:t>
            </w:r>
            <w:r w:rsidR="001A7659">
              <w:t>ref</w:t>
            </w:r>
            <w:r>
              <w:t>05]</w:t>
            </w:r>
            <w:bookmarkEnd w:id="176"/>
          </w:p>
        </w:tc>
        <w:tc>
          <w:tcPr>
            <w:tcW w:w="2722" w:type="dxa"/>
          </w:tcPr>
          <w:p w14:paraId="4D876427" w14:textId="281F0E12" w:rsidR="00CF7A4A" w:rsidRPr="001A6D0B" w:rsidRDefault="00F54668" w:rsidP="0081284C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If This </w:t>
            </w:r>
            <w:proofErr w:type="spellStart"/>
            <w:r>
              <w:rPr>
                <w:sz w:val="16"/>
                <w:szCs w:val="16"/>
              </w:rPr>
              <w:t>Then</w:t>
            </w:r>
            <w:proofErr w:type="spellEnd"/>
            <w:r>
              <w:rPr>
                <w:sz w:val="16"/>
                <w:szCs w:val="16"/>
              </w:rPr>
              <w:t xml:space="preserve"> </w:t>
            </w:r>
            <w:proofErr w:type="spellStart"/>
            <w:r>
              <w:rPr>
                <w:sz w:val="16"/>
                <w:szCs w:val="16"/>
              </w:rPr>
              <w:t>That</w:t>
            </w:r>
            <w:proofErr w:type="spellEnd"/>
          </w:p>
        </w:tc>
        <w:tc>
          <w:tcPr>
            <w:tcW w:w="4384" w:type="dxa"/>
          </w:tcPr>
          <w:p w14:paraId="647249BF" w14:textId="5E622BA3" w:rsidR="00CF7A4A" w:rsidRPr="001A6D0B" w:rsidRDefault="002968B4" w:rsidP="0081284C">
            <w:pPr>
              <w:rPr>
                <w:sz w:val="16"/>
                <w:szCs w:val="16"/>
              </w:rPr>
            </w:pPr>
            <w:hyperlink r:id="rId38" w:history="1">
              <w:r w:rsidR="00F54668" w:rsidRPr="00A44B0F">
                <w:rPr>
                  <w:rStyle w:val="Hyperlink"/>
                  <w:sz w:val="16"/>
                  <w:szCs w:val="16"/>
                </w:rPr>
                <w:t>https://ifttt.com</w:t>
              </w:r>
            </w:hyperlink>
            <w:r w:rsidR="00F54668">
              <w:rPr>
                <w:sz w:val="16"/>
                <w:szCs w:val="16"/>
              </w:rPr>
              <w:t xml:space="preserve"> </w:t>
            </w:r>
          </w:p>
        </w:tc>
      </w:tr>
      <w:tr w:rsidR="00CF7A4A" w:rsidRPr="0081284C" w14:paraId="4C27BF78" w14:textId="77777777" w:rsidTr="00576CA6">
        <w:tc>
          <w:tcPr>
            <w:tcW w:w="821" w:type="dxa"/>
            <w:tcBorders>
              <w:bottom w:val="single" w:sz="4" w:space="0" w:color="auto"/>
            </w:tcBorders>
          </w:tcPr>
          <w:p w14:paraId="5557F22B" w14:textId="51C414B2" w:rsidR="00CF7A4A" w:rsidRPr="0081284C" w:rsidRDefault="00CF7A4A" w:rsidP="008F583E">
            <w:pPr>
              <w:pStyle w:val="Overskrift5"/>
              <w:outlineLvl w:val="4"/>
            </w:pPr>
            <w:bookmarkStart w:id="177" w:name="_Ref40803445"/>
            <w:r>
              <w:t>[</w:t>
            </w:r>
            <w:r w:rsidR="001A7659">
              <w:t>ref</w:t>
            </w:r>
            <w:r>
              <w:t>06]</w:t>
            </w:r>
            <w:bookmarkEnd w:id="177"/>
          </w:p>
        </w:tc>
        <w:tc>
          <w:tcPr>
            <w:tcW w:w="2722" w:type="dxa"/>
            <w:tcBorders>
              <w:bottom w:val="single" w:sz="4" w:space="0" w:color="auto"/>
            </w:tcBorders>
          </w:tcPr>
          <w:p w14:paraId="7138BF89" w14:textId="2E912BF6" w:rsidR="00CF7A4A" w:rsidRPr="001A6D0B" w:rsidRDefault="00F54668" w:rsidP="0081284C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Things Speak, gate status</w:t>
            </w:r>
          </w:p>
        </w:tc>
        <w:tc>
          <w:tcPr>
            <w:tcW w:w="4384" w:type="dxa"/>
            <w:tcBorders>
              <w:bottom w:val="single" w:sz="4" w:space="0" w:color="auto"/>
            </w:tcBorders>
          </w:tcPr>
          <w:p w14:paraId="29F236A9" w14:textId="7730F44A" w:rsidR="00CF7A4A" w:rsidRPr="001A6D0B" w:rsidRDefault="002968B4" w:rsidP="0081284C">
            <w:pPr>
              <w:rPr>
                <w:sz w:val="16"/>
                <w:szCs w:val="16"/>
              </w:rPr>
            </w:pPr>
            <w:hyperlink r:id="rId39" w:history="1">
              <w:r w:rsidR="00F54668" w:rsidRPr="00A44B0F">
                <w:rPr>
                  <w:rStyle w:val="Hyperlink"/>
                  <w:sz w:val="16"/>
                  <w:szCs w:val="16"/>
                </w:rPr>
                <w:t>https://thingspeak.com/channels/1194001</w:t>
              </w:r>
            </w:hyperlink>
            <w:r w:rsidR="00F54668">
              <w:rPr>
                <w:sz w:val="16"/>
                <w:szCs w:val="16"/>
              </w:rPr>
              <w:t xml:space="preserve"> </w:t>
            </w:r>
          </w:p>
        </w:tc>
      </w:tr>
      <w:tr w:rsidR="00CF7A4A" w:rsidRPr="0081284C" w14:paraId="56968359" w14:textId="77777777" w:rsidTr="00576CA6">
        <w:tc>
          <w:tcPr>
            <w:tcW w:w="821" w:type="dxa"/>
            <w:tcBorders>
              <w:bottom w:val="single" w:sz="4" w:space="0" w:color="auto"/>
            </w:tcBorders>
          </w:tcPr>
          <w:p w14:paraId="322E3035" w14:textId="1A8A15FD" w:rsidR="00CF7A4A" w:rsidRDefault="00CF7A4A" w:rsidP="008F583E">
            <w:pPr>
              <w:pStyle w:val="Overskrift5"/>
              <w:outlineLvl w:val="4"/>
            </w:pPr>
            <w:bookmarkStart w:id="178" w:name="_Ref58095208"/>
            <w:r>
              <w:t>[</w:t>
            </w:r>
            <w:r w:rsidR="001A7659">
              <w:t>ref</w:t>
            </w:r>
            <w:r>
              <w:t>07]</w:t>
            </w:r>
            <w:bookmarkEnd w:id="178"/>
          </w:p>
        </w:tc>
        <w:tc>
          <w:tcPr>
            <w:tcW w:w="2722" w:type="dxa"/>
            <w:tcBorders>
              <w:bottom w:val="single" w:sz="4" w:space="0" w:color="auto"/>
            </w:tcBorders>
          </w:tcPr>
          <w:p w14:paraId="05D0A729" w14:textId="41AC0CCC" w:rsidR="00CF7A4A" w:rsidRPr="001A6D0B" w:rsidRDefault="00F54668" w:rsidP="0081284C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Things Speak, </w:t>
            </w:r>
            <w:proofErr w:type="spellStart"/>
            <w:r>
              <w:rPr>
                <w:sz w:val="16"/>
                <w:szCs w:val="16"/>
              </w:rPr>
              <w:t>lightlevel</w:t>
            </w:r>
            <w:proofErr w:type="spellEnd"/>
          </w:p>
        </w:tc>
        <w:tc>
          <w:tcPr>
            <w:tcW w:w="4384" w:type="dxa"/>
            <w:tcBorders>
              <w:bottom w:val="single" w:sz="4" w:space="0" w:color="auto"/>
            </w:tcBorders>
          </w:tcPr>
          <w:p w14:paraId="30FC3553" w14:textId="2C18A030" w:rsidR="00CF7A4A" w:rsidRPr="001A6D0B" w:rsidRDefault="002968B4" w:rsidP="0081284C">
            <w:pPr>
              <w:rPr>
                <w:sz w:val="16"/>
                <w:szCs w:val="16"/>
              </w:rPr>
            </w:pPr>
            <w:hyperlink r:id="rId40" w:history="1">
              <w:r w:rsidR="00F54668" w:rsidRPr="00A44B0F">
                <w:rPr>
                  <w:rStyle w:val="Hyperlink"/>
                  <w:sz w:val="16"/>
                  <w:szCs w:val="16"/>
                </w:rPr>
                <w:t>https://thingspeak.com/channels/1192992</w:t>
              </w:r>
            </w:hyperlink>
            <w:r w:rsidR="00F54668">
              <w:rPr>
                <w:sz w:val="16"/>
                <w:szCs w:val="16"/>
              </w:rPr>
              <w:t xml:space="preserve"> </w:t>
            </w:r>
          </w:p>
        </w:tc>
      </w:tr>
      <w:tr w:rsidR="001A7659" w:rsidRPr="0081284C" w14:paraId="005C6D6B" w14:textId="77777777" w:rsidTr="00576CA6">
        <w:tc>
          <w:tcPr>
            <w:tcW w:w="7927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BD75E51" w14:textId="77777777" w:rsidR="009312FF" w:rsidRDefault="009312FF" w:rsidP="0081284C"/>
          <w:p w14:paraId="0CFA7B64" w14:textId="5DFC8717" w:rsidR="001A7659" w:rsidRDefault="001A7659" w:rsidP="0081284C">
            <w:proofErr w:type="spellStart"/>
            <w:r>
              <w:t>Appindix</w:t>
            </w:r>
            <w:proofErr w:type="spellEnd"/>
            <w:r>
              <w:t xml:space="preserve"> findes på </w:t>
            </w:r>
            <w:proofErr w:type="spellStart"/>
            <w:r>
              <w:t>github</w:t>
            </w:r>
            <w:proofErr w:type="spellEnd"/>
          </w:p>
        </w:tc>
      </w:tr>
      <w:tr w:rsidR="001A7659" w:rsidRPr="0081284C" w14:paraId="4480EAC5" w14:textId="77777777" w:rsidTr="00576CA6">
        <w:tc>
          <w:tcPr>
            <w:tcW w:w="821" w:type="dxa"/>
            <w:tcBorders>
              <w:top w:val="single" w:sz="4" w:space="0" w:color="auto"/>
            </w:tcBorders>
          </w:tcPr>
          <w:p w14:paraId="7C1EF5C0" w14:textId="26D0929C" w:rsidR="001A7659" w:rsidRDefault="001A7659" w:rsidP="001A7659">
            <w:pPr>
              <w:pStyle w:val="Overskrift5"/>
              <w:outlineLvl w:val="4"/>
            </w:pPr>
            <w:bookmarkStart w:id="179" w:name="_Ref40817771"/>
            <w:r>
              <w:t>[ap01]</w:t>
            </w:r>
            <w:bookmarkEnd w:id="179"/>
          </w:p>
        </w:tc>
        <w:tc>
          <w:tcPr>
            <w:tcW w:w="2722" w:type="dxa"/>
            <w:tcBorders>
              <w:top w:val="single" w:sz="4" w:space="0" w:color="auto"/>
            </w:tcBorders>
          </w:tcPr>
          <w:p w14:paraId="0941C636" w14:textId="5B8B056A" w:rsidR="001A7659" w:rsidRPr="001A7659" w:rsidRDefault="001A7659" w:rsidP="001A7659">
            <w:r w:rsidRPr="00442555">
              <w:t>ap01 Målinger af strømforbrug.pdf</w:t>
            </w:r>
          </w:p>
        </w:tc>
        <w:tc>
          <w:tcPr>
            <w:tcW w:w="4384" w:type="dxa"/>
            <w:tcBorders>
              <w:top w:val="single" w:sz="4" w:space="0" w:color="auto"/>
            </w:tcBorders>
          </w:tcPr>
          <w:p w14:paraId="4AC6B7AB" w14:textId="7E5B4E53" w:rsidR="001A7659" w:rsidRPr="001A6D0B" w:rsidRDefault="001A7659" w:rsidP="001A7659">
            <w:r>
              <w:t>Dokumentation for målinger af strømforbrug</w:t>
            </w:r>
          </w:p>
        </w:tc>
      </w:tr>
      <w:tr w:rsidR="001A7659" w:rsidRPr="0081284C" w14:paraId="2A9AEDAB" w14:textId="77777777" w:rsidTr="001A7659">
        <w:tc>
          <w:tcPr>
            <w:tcW w:w="821" w:type="dxa"/>
          </w:tcPr>
          <w:p w14:paraId="19AB8073" w14:textId="2EF5FEB9" w:rsidR="001A7659" w:rsidRDefault="001A7659" w:rsidP="001A7659">
            <w:pPr>
              <w:pStyle w:val="Overskrift5"/>
              <w:outlineLvl w:val="4"/>
            </w:pPr>
            <w:bookmarkStart w:id="180" w:name="_Ref40818039"/>
            <w:r>
              <w:t>[ap02]</w:t>
            </w:r>
            <w:bookmarkEnd w:id="180"/>
          </w:p>
        </w:tc>
        <w:tc>
          <w:tcPr>
            <w:tcW w:w="2722" w:type="dxa"/>
          </w:tcPr>
          <w:p w14:paraId="4D174E99" w14:textId="7F5B93F9" w:rsidR="001A7659" w:rsidRPr="001A7659" w:rsidRDefault="001A7659" w:rsidP="001A7659">
            <w:r w:rsidRPr="00442555">
              <w:t>ap02 BD135.pdf</w:t>
            </w:r>
          </w:p>
        </w:tc>
        <w:tc>
          <w:tcPr>
            <w:tcW w:w="4384" w:type="dxa"/>
          </w:tcPr>
          <w:p w14:paraId="636B68A8" w14:textId="0FD8AF21" w:rsidR="001A7659" w:rsidRPr="001A6D0B" w:rsidRDefault="001A7659" w:rsidP="001A7659">
            <w:pPr>
              <w:rPr>
                <w:sz w:val="16"/>
                <w:szCs w:val="16"/>
              </w:rPr>
            </w:pPr>
            <w:r>
              <w:t>Datablad for transistor BD135</w:t>
            </w:r>
          </w:p>
        </w:tc>
      </w:tr>
      <w:tr w:rsidR="001A7659" w:rsidRPr="0081284C" w14:paraId="5E23414B" w14:textId="77777777" w:rsidTr="001A7659">
        <w:tc>
          <w:tcPr>
            <w:tcW w:w="821" w:type="dxa"/>
          </w:tcPr>
          <w:p w14:paraId="149C7D89" w14:textId="77398F72" w:rsidR="001A7659" w:rsidRDefault="001A7659" w:rsidP="001A7659">
            <w:pPr>
              <w:pStyle w:val="Overskrift5"/>
              <w:outlineLvl w:val="4"/>
            </w:pPr>
            <w:bookmarkStart w:id="181" w:name="_Ref40818473"/>
            <w:r>
              <w:t>[ap03]</w:t>
            </w:r>
            <w:bookmarkEnd w:id="181"/>
          </w:p>
        </w:tc>
        <w:tc>
          <w:tcPr>
            <w:tcW w:w="2722" w:type="dxa"/>
          </w:tcPr>
          <w:p w14:paraId="70E91812" w14:textId="7748C585" w:rsidR="001A7659" w:rsidRPr="001A7659" w:rsidRDefault="001A7659" w:rsidP="001A7659">
            <w:r w:rsidRPr="00442555">
              <w:t>ap03 Datablad_HS755HB.pdf</w:t>
            </w:r>
          </w:p>
        </w:tc>
        <w:tc>
          <w:tcPr>
            <w:tcW w:w="4384" w:type="dxa"/>
          </w:tcPr>
          <w:p w14:paraId="52889E07" w14:textId="06C34AE6" w:rsidR="001A7659" w:rsidRPr="001A6D0B" w:rsidRDefault="001A7659" w:rsidP="001A7659">
            <w:pPr>
              <w:rPr>
                <w:sz w:val="16"/>
                <w:szCs w:val="16"/>
              </w:rPr>
            </w:pPr>
            <w:r>
              <w:t xml:space="preserve">Datablad på </w:t>
            </w:r>
            <w:proofErr w:type="spellStart"/>
            <w:r>
              <w:t>servomotor</w:t>
            </w:r>
            <w:proofErr w:type="spellEnd"/>
            <w:r>
              <w:t xml:space="preserve"> HS755HB</w:t>
            </w:r>
          </w:p>
        </w:tc>
      </w:tr>
      <w:tr w:rsidR="001A7659" w:rsidRPr="0081284C" w14:paraId="4AF263D1" w14:textId="77777777" w:rsidTr="001A7659">
        <w:tc>
          <w:tcPr>
            <w:tcW w:w="821" w:type="dxa"/>
          </w:tcPr>
          <w:p w14:paraId="33C8D78B" w14:textId="5999C2BA" w:rsidR="001A7659" w:rsidRDefault="001A7659" w:rsidP="001A7659">
            <w:pPr>
              <w:pStyle w:val="Overskrift5"/>
              <w:outlineLvl w:val="4"/>
            </w:pPr>
            <w:bookmarkStart w:id="182" w:name="_Ref40818485"/>
            <w:r>
              <w:t>[ap04]</w:t>
            </w:r>
            <w:bookmarkEnd w:id="182"/>
          </w:p>
        </w:tc>
        <w:tc>
          <w:tcPr>
            <w:tcW w:w="2722" w:type="dxa"/>
          </w:tcPr>
          <w:p w14:paraId="22A62179" w14:textId="3DCE6824" w:rsidR="001A7659" w:rsidRPr="001A7659" w:rsidRDefault="001A7659" w:rsidP="001A7659">
            <w:pPr>
              <w:rPr>
                <w:lang w:val="en-US"/>
              </w:rPr>
            </w:pPr>
            <w:r w:rsidRPr="00442555">
              <w:rPr>
                <w:lang w:val="en-US"/>
              </w:rPr>
              <w:t xml:space="preserve">ap04 argon-pinout-v1.0.pdf </w:t>
            </w:r>
          </w:p>
        </w:tc>
        <w:tc>
          <w:tcPr>
            <w:tcW w:w="4384" w:type="dxa"/>
          </w:tcPr>
          <w:p w14:paraId="3B01B10F" w14:textId="313E7E69" w:rsidR="001A7659" w:rsidRPr="001A6D0B" w:rsidRDefault="001A7659" w:rsidP="001A7659">
            <w:pPr>
              <w:rPr>
                <w:sz w:val="16"/>
                <w:szCs w:val="16"/>
              </w:rPr>
            </w:pPr>
            <w:r>
              <w:t xml:space="preserve">Oversigt over </w:t>
            </w:r>
            <w:proofErr w:type="spellStart"/>
            <w:r>
              <w:t>pins</w:t>
            </w:r>
            <w:proofErr w:type="spellEnd"/>
            <w:r>
              <w:t xml:space="preserve"> på argon board</w:t>
            </w:r>
          </w:p>
        </w:tc>
      </w:tr>
    </w:tbl>
    <w:p w14:paraId="3BB55930" w14:textId="2888AF49" w:rsidR="00442555" w:rsidRPr="00442555" w:rsidRDefault="00442555" w:rsidP="00442555"/>
    <w:sectPr w:rsidR="00442555" w:rsidRPr="00442555" w:rsidSect="00032EF7">
      <w:headerReference w:type="default" r:id="rId41"/>
      <w:footerReference w:type="default" r:id="rId42"/>
      <w:pgSz w:w="11906" w:h="16838"/>
      <w:pgMar w:top="1701" w:right="2835" w:bottom="1701" w:left="1134" w:header="709" w:footer="709" w:gutter="0"/>
      <w:pgNumType w:start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36" w:author="Lasse Greve" w:date="2020-12-07T22:42:00Z" w:initials="LGR">
    <w:p w14:paraId="6A4F0E95" w14:textId="2A513341" w:rsidR="00F73FBD" w:rsidRDefault="00F73FBD">
      <w:pPr>
        <w:pStyle w:val="Kommentartekst"/>
      </w:pPr>
      <w:r>
        <w:rPr>
          <w:rStyle w:val="Kommentarhenvisning"/>
        </w:rPr>
        <w:annotationRef/>
      </w:r>
      <w:r>
        <w:t xml:space="preserve">Der kunne godt være et afsnit om </w:t>
      </w:r>
      <w:proofErr w:type="spellStart"/>
      <w:r>
        <w:t>photo</w:t>
      </w:r>
      <w:r w:rsidR="00E21A48">
        <w:t>resistoren</w:t>
      </w:r>
      <w:proofErr w:type="spellEnd"/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6A4F0E95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276D14B" w16cex:dateUtc="2020-05-25T21:20:00Z"/>
  <w16cex:commentExtensible w16cex:durableId="226F9F3E" w16cex:dateUtc="2020-05-20T10:2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6A4F0E95" w16cid:durableId="23792E4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33C36ED" w14:textId="77777777" w:rsidR="002968B4" w:rsidRDefault="002968B4" w:rsidP="00C91671">
      <w:pPr>
        <w:spacing w:after="0" w:line="240" w:lineRule="auto"/>
      </w:pPr>
      <w:r>
        <w:separator/>
      </w:r>
    </w:p>
  </w:endnote>
  <w:endnote w:type="continuationSeparator" w:id="0">
    <w:p w14:paraId="7E7BFCF9" w14:textId="77777777" w:rsidR="002968B4" w:rsidRDefault="002968B4" w:rsidP="00C91671">
      <w:pPr>
        <w:spacing w:after="0" w:line="240" w:lineRule="auto"/>
      </w:pPr>
      <w:r>
        <w:continuationSeparator/>
      </w:r>
    </w:p>
  </w:endnote>
  <w:endnote w:type="continuationNotice" w:id="1">
    <w:p w14:paraId="4FA6BD3E" w14:textId="77777777" w:rsidR="002968B4" w:rsidRDefault="002968B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IDFont+F1">
    <w:altName w:val="Cambria"/>
    <w:panose1 w:val="00000000000000000000"/>
    <w:charset w:val="00"/>
    <w:family w:val="roman"/>
    <w:notTrueType/>
    <w:pitch w:val="default"/>
  </w:font>
  <w:font w:name="Courier Std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39899233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7E618123" w14:textId="37098789" w:rsidR="00611DED" w:rsidRPr="00337BB9" w:rsidRDefault="00611DED" w:rsidP="00C91671">
            <w:pPr>
              <w:pStyle w:val="Sidefod"/>
            </w:pPr>
            <w:r>
              <w:t>Lasse Greve Rasmussen</w:t>
            </w:r>
          </w:p>
          <w:p w14:paraId="6E91495C" w14:textId="1653BBDA" w:rsidR="00611DED" w:rsidRPr="0027108B" w:rsidRDefault="00611DED">
            <w:pPr>
              <w:pStyle w:val="Sidefod"/>
            </w:pPr>
            <w:r>
              <w:t>E</w:t>
            </w:r>
            <w:r w:rsidRPr="00337BB9">
              <w:t xml:space="preserve">20 </w:t>
            </w:r>
            <w:r>
              <w:t>–</w:t>
            </w:r>
            <w:r w:rsidRPr="00337BB9">
              <w:t xml:space="preserve"> E</w:t>
            </w:r>
            <w:r>
              <w:t>5IOT</w:t>
            </w:r>
            <w:r w:rsidRPr="00337BB9">
              <w:t xml:space="preserve">, </w:t>
            </w:r>
            <w:r>
              <w:t>5</w:t>
            </w:r>
            <w:r w:rsidRPr="00337BB9">
              <w:t xml:space="preserve">. </w:t>
            </w:r>
            <w:r w:rsidRPr="0027108B">
              <w:t>Semester 2020</w:t>
            </w:r>
            <w:r w:rsidRPr="0027108B">
              <w:tab/>
            </w:r>
            <w:r w:rsidRPr="0027108B">
              <w:tab/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 w:rsidRPr="0027108B"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Pr="0027108B">
              <w:rPr>
                <w:b/>
                <w:bCs/>
                <w:sz w:val="24"/>
                <w:szCs w:val="24"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 w:rsidRPr="0027108B"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 w:rsidRPr="0027108B"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Pr="0027108B">
              <w:rPr>
                <w:b/>
                <w:bCs/>
                <w:sz w:val="24"/>
                <w:szCs w:val="24"/>
              </w:rPr>
              <w:t>47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1B691F3" w14:textId="77777777" w:rsidR="002968B4" w:rsidRDefault="002968B4" w:rsidP="00C91671">
      <w:pPr>
        <w:spacing w:after="0" w:line="240" w:lineRule="auto"/>
      </w:pPr>
      <w:r>
        <w:separator/>
      </w:r>
    </w:p>
  </w:footnote>
  <w:footnote w:type="continuationSeparator" w:id="0">
    <w:p w14:paraId="165823EE" w14:textId="77777777" w:rsidR="002968B4" w:rsidRDefault="002968B4" w:rsidP="00C91671">
      <w:pPr>
        <w:spacing w:after="0" w:line="240" w:lineRule="auto"/>
      </w:pPr>
      <w:r>
        <w:continuationSeparator/>
      </w:r>
    </w:p>
  </w:footnote>
  <w:footnote w:type="continuationNotice" w:id="1">
    <w:p w14:paraId="63C06B2D" w14:textId="77777777" w:rsidR="002968B4" w:rsidRDefault="002968B4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FCE594F" w14:textId="3CACD540" w:rsidR="00611DED" w:rsidRDefault="00611DED">
    <w:pPr>
      <w:pStyle w:val="Sidehoved"/>
    </w:pPr>
    <w:r>
      <w:rPr>
        <w:noProof/>
      </w:rPr>
      <w:drawing>
        <wp:anchor distT="0" distB="0" distL="114300" distR="114300" simplePos="0" relativeHeight="251658240" behindDoc="0" locked="0" layoutInCell="1" allowOverlap="1" wp14:anchorId="56F15CA7" wp14:editId="047C459E">
          <wp:simplePos x="0" y="0"/>
          <wp:positionH relativeFrom="column">
            <wp:posOffset>5037204</wp:posOffset>
          </wp:positionH>
          <wp:positionV relativeFrom="paragraph">
            <wp:posOffset>-164908</wp:posOffset>
          </wp:positionV>
          <wp:extent cx="1334882" cy="539280"/>
          <wp:effectExtent l="0" t="0" r="0" b="0"/>
          <wp:wrapNone/>
          <wp:docPr id="34" name="Billede 3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34882" cy="5392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D31679"/>
    <w:multiLevelType w:val="hybridMultilevel"/>
    <w:tmpl w:val="87D0B2BE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DB5CF6"/>
    <w:multiLevelType w:val="hybridMultilevel"/>
    <w:tmpl w:val="1DC6B86C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DD2E0F"/>
    <w:multiLevelType w:val="hybridMultilevel"/>
    <w:tmpl w:val="427E6A48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311819"/>
    <w:multiLevelType w:val="hybridMultilevel"/>
    <w:tmpl w:val="689EEEA4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9BF2286"/>
    <w:multiLevelType w:val="hybridMultilevel"/>
    <w:tmpl w:val="30FEFA02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0F65D8C"/>
    <w:multiLevelType w:val="hybridMultilevel"/>
    <w:tmpl w:val="18D867C8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CD64B73"/>
    <w:multiLevelType w:val="hybridMultilevel"/>
    <w:tmpl w:val="BC440950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05F6104"/>
    <w:multiLevelType w:val="hybridMultilevel"/>
    <w:tmpl w:val="543A95A4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9007E89"/>
    <w:multiLevelType w:val="hybridMultilevel"/>
    <w:tmpl w:val="5BB6CD40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5ED4F53"/>
    <w:multiLevelType w:val="hybridMultilevel"/>
    <w:tmpl w:val="C3AE8CD0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  <w:num w:numId="5">
    <w:abstractNumId w:val="8"/>
  </w:num>
  <w:num w:numId="6">
    <w:abstractNumId w:val="9"/>
  </w:num>
  <w:num w:numId="7">
    <w:abstractNumId w:val="4"/>
  </w:num>
  <w:num w:numId="8">
    <w:abstractNumId w:val="7"/>
  </w:num>
  <w:num w:numId="9">
    <w:abstractNumId w:val="6"/>
  </w:num>
  <w:num w:numId="10">
    <w:abstractNumId w:val="5"/>
  </w:num>
  <w:numIdMacAtCleanup w:val="4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Lasse Greve Rasmussen">
    <w15:presenceInfo w15:providerId="None" w15:userId="Lasse Greve Rasmussen"/>
  </w15:person>
  <w15:person w15:author="Lasse Greve">
    <w15:presenceInfo w15:providerId="None" w15:userId="Lasse Grev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1304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0A87"/>
    <w:rsid w:val="00000D3E"/>
    <w:rsid w:val="0000118E"/>
    <w:rsid w:val="0000183B"/>
    <w:rsid w:val="00001CC1"/>
    <w:rsid w:val="00001DB1"/>
    <w:rsid w:val="000025E4"/>
    <w:rsid w:val="00002752"/>
    <w:rsid w:val="000028AA"/>
    <w:rsid w:val="00002953"/>
    <w:rsid w:val="000029AE"/>
    <w:rsid w:val="00003D83"/>
    <w:rsid w:val="0000459F"/>
    <w:rsid w:val="0000481F"/>
    <w:rsid w:val="00004D34"/>
    <w:rsid w:val="000051F5"/>
    <w:rsid w:val="00005213"/>
    <w:rsid w:val="00005257"/>
    <w:rsid w:val="000058B9"/>
    <w:rsid w:val="00006E2E"/>
    <w:rsid w:val="0001027E"/>
    <w:rsid w:val="00010320"/>
    <w:rsid w:val="0001063C"/>
    <w:rsid w:val="00010C45"/>
    <w:rsid w:val="00011C41"/>
    <w:rsid w:val="00011D79"/>
    <w:rsid w:val="00012370"/>
    <w:rsid w:val="0001309C"/>
    <w:rsid w:val="000136C6"/>
    <w:rsid w:val="00013F40"/>
    <w:rsid w:val="00014236"/>
    <w:rsid w:val="00014240"/>
    <w:rsid w:val="00014901"/>
    <w:rsid w:val="00014F71"/>
    <w:rsid w:val="000150B0"/>
    <w:rsid w:val="0001530C"/>
    <w:rsid w:val="00015CAC"/>
    <w:rsid w:val="00015F8D"/>
    <w:rsid w:val="000166F3"/>
    <w:rsid w:val="000168E4"/>
    <w:rsid w:val="00017589"/>
    <w:rsid w:val="0002034E"/>
    <w:rsid w:val="0002043B"/>
    <w:rsid w:val="00021385"/>
    <w:rsid w:val="000229C2"/>
    <w:rsid w:val="000233CD"/>
    <w:rsid w:val="00023B18"/>
    <w:rsid w:val="00023C78"/>
    <w:rsid w:val="00024B28"/>
    <w:rsid w:val="000256CE"/>
    <w:rsid w:val="00025E29"/>
    <w:rsid w:val="00025FEA"/>
    <w:rsid w:val="000262D2"/>
    <w:rsid w:val="0002675B"/>
    <w:rsid w:val="00026926"/>
    <w:rsid w:val="00026AED"/>
    <w:rsid w:val="00027555"/>
    <w:rsid w:val="00027AF2"/>
    <w:rsid w:val="00027F1F"/>
    <w:rsid w:val="000301E7"/>
    <w:rsid w:val="00030A2A"/>
    <w:rsid w:val="00031C4C"/>
    <w:rsid w:val="00031CF1"/>
    <w:rsid w:val="000320F0"/>
    <w:rsid w:val="000323B3"/>
    <w:rsid w:val="00032491"/>
    <w:rsid w:val="00032EF7"/>
    <w:rsid w:val="0003381E"/>
    <w:rsid w:val="00033FB4"/>
    <w:rsid w:val="0003408B"/>
    <w:rsid w:val="0003426F"/>
    <w:rsid w:val="000344D5"/>
    <w:rsid w:val="00034607"/>
    <w:rsid w:val="0003494D"/>
    <w:rsid w:val="0003559C"/>
    <w:rsid w:val="00036058"/>
    <w:rsid w:val="00036589"/>
    <w:rsid w:val="00036B73"/>
    <w:rsid w:val="00036E0E"/>
    <w:rsid w:val="00036ECB"/>
    <w:rsid w:val="00037B60"/>
    <w:rsid w:val="00037F87"/>
    <w:rsid w:val="0004032A"/>
    <w:rsid w:val="0004044E"/>
    <w:rsid w:val="0004055D"/>
    <w:rsid w:val="0004080B"/>
    <w:rsid w:val="000409A0"/>
    <w:rsid w:val="000409AA"/>
    <w:rsid w:val="00041458"/>
    <w:rsid w:val="000420D2"/>
    <w:rsid w:val="000421D7"/>
    <w:rsid w:val="00043079"/>
    <w:rsid w:val="0004318C"/>
    <w:rsid w:val="0004338B"/>
    <w:rsid w:val="00043506"/>
    <w:rsid w:val="00044510"/>
    <w:rsid w:val="000448DC"/>
    <w:rsid w:val="00044B5D"/>
    <w:rsid w:val="00044BB7"/>
    <w:rsid w:val="00045706"/>
    <w:rsid w:val="000459ED"/>
    <w:rsid w:val="00045BDE"/>
    <w:rsid w:val="00046E88"/>
    <w:rsid w:val="0004754A"/>
    <w:rsid w:val="00050520"/>
    <w:rsid w:val="000508E3"/>
    <w:rsid w:val="00050F44"/>
    <w:rsid w:val="00051120"/>
    <w:rsid w:val="000513FE"/>
    <w:rsid w:val="0005188A"/>
    <w:rsid w:val="00051FEB"/>
    <w:rsid w:val="00052892"/>
    <w:rsid w:val="0005305D"/>
    <w:rsid w:val="00053509"/>
    <w:rsid w:val="00053773"/>
    <w:rsid w:val="000538D2"/>
    <w:rsid w:val="00053C2E"/>
    <w:rsid w:val="00053DF8"/>
    <w:rsid w:val="00054438"/>
    <w:rsid w:val="0005466E"/>
    <w:rsid w:val="00055D36"/>
    <w:rsid w:val="0005611C"/>
    <w:rsid w:val="000564B7"/>
    <w:rsid w:val="0005653C"/>
    <w:rsid w:val="00056C56"/>
    <w:rsid w:val="000571B6"/>
    <w:rsid w:val="00057356"/>
    <w:rsid w:val="00060D43"/>
    <w:rsid w:val="00061C8F"/>
    <w:rsid w:val="00061DC2"/>
    <w:rsid w:val="00062444"/>
    <w:rsid w:val="00062497"/>
    <w:rsid w:val="000625AA"/>
    <w:rsid w:val="00062612"/>
    <w:rsid w:val="0006404C"/>
    <w:rsid w:val="00064140"/>
    <w:rsid w:val="00064289"/>
    <w:rsid w:val="0006447D"/>
    <w:rsid w:val="000646F2"/>
    <w:rsid w:val="00064BC0"/>
    <w:rsid w:val="00064BC2"/>
    <w:rsid w:val="00064DCF"/>
    <w:rsid w:val="00064E18"/>
    <w:rsid w:val="0006597B"/>
    <w:rsid w:val="00066663"/>
    <w:rsid w:val="000666A8"/>
    <w:rsid w:val="00066C93"/>
    <w:rsid w:val="0006799B"/>
    <w:rsid w:val="00070B48"/>
    <w:rsid w:val="00070D09"/>
    <w:rsid w:val="00070E49"/>
    <w:rsid w:val="0007138B"/>
    <w:rsid w:val="00071720"/>
    <w:rsid w:val="000729BA"/>
    <w:rsid w:val="00072D89"/>
    <w:rsid w:val="00073429"/>
    <w:rsid w:val="000743E4"/>
    <w:rsid w:val="00074731"/>
    <w:rsid w:val="00075294"/>
    <w:rsid w:val="000753C1"/>
    <w:rsid w:val="000754D5"/>
    <w:rsid w:val="000767DA"/>
    <w:rsid w:val="00076D7D"/>
    <w:rsid w:val="00077507"/>
    <w:rsid w:val="00077D34"/>
    <w:rsid w:val="00080D78"/>
    <w:rsid w:val="000818F9"/>
    <w:rsid w:val="00081DD2"/>
    <w:rsid w:val="00081EDD"/>
    <w:rsid w:val="000827E9"/>
    <w:rsid w:val="00082DA1"/>
    <w:rsid w:val="00083B7C"/>
    <w:rsid w:val="00084B29"/>
    <w:rsid w:val="0008546F"/>
    <w:rsid w:val="00085A0E"/>
    <w:rsid w:val="0008617A"/>
    <w:rsid w:val="00086F45"/>
    <w:rsid w:val="00092995"/>
    <w:rsid w:val="00092BFE"/>
    <w:rsid w:val="000930BF"/>
    <w:rsid w:val="0009334C"/>
    <w:rsid w:val="000933CB"/>
    <w:rsid w:val="000936C8"/>
    <w:rsid w:val="00093FB9"/>
    <w:rsid w:val="0009408B"/>
    <w:rsid w:val="0009489E"/>
    <w:rsid w:val="000953C9"/>
    <w:rsid w:val="000956EE"/>
    <w:rsid w:val="00095B80"/>
    <w:rsid w:val="00095EFE"/>
    <w:rsid w:val="00096532"/>
    <w:rsid w:val="00096674"/>
    <w:rsid w:val="00096CBB"/>
    <w:rsid w:val="00097CB1"/>
    <w:rsid w:val="000A012A"/>
    <w:rsid w:val="000A035E"/>
    <w:rsid w:val="000A146B"/>
    <w:rsid w:val="000A147B"/>
    <w:rsid w:val="000A1A35"/>
    <w:rsid w:val="000A1BF0"/>
    <w:rsid w:val="000A1C08"/>
    <w:rsid w:val="000A20DA"/>
    <w:rsid w:val="000A2614"/>
    <w:rsid w:val="000A2E3D"/>
    <w:rsid w:val="000A2FB7"/>
    <w:rsid w:val="000A30C9"/>
    <w:rsid w:val="000A32E0"/>
    <w:rsid w:val="000A33CF"/>
    <w:rsid w:val="000A4422"/>
    <w:rsid w:val="000A4FF7"/>
    <w:rsid w:val="000A52A2"/>
    <w:rsid w:val="000A52F4"/>
    <w:rsid w:val="000A5F4F"/>
    <w:rsid w:val="000A6129"/>
    <w:rsid w:val="000A688A"/>
    <w:rsid w:val="000A6913"/>
    <w:rsid w:val="000A6A4D"/>
    <w:rsid w:val="000A77A0"/>
    <w:rsid w:val="000A77A2"/>
    <w:rsid w:val="000A7924"/>
    <w:rsid w:val="000A79D3"/>
    <w:rsid w:val="000B0471"/>
    <w:rsid w:val="000B15DB"/>
    <w:rsid w:val="000B2257"/>
    <w:rsid w:val="000B2A56"/>
    <w:rsid w:val="000B32D2"/>
    <w:rsid w:val="000B3B03"/>
    <w:rsid w:val="000B3D92"/>
    <w:rsid w:val="000B407B"/>
    <w:rsid w:val="000B42F2"/>
    <w:rsid w:val="000B56F0"/>
    <w:rsid w:val="000B625B"/>
    <w:rsid w:val="000B682D"/>
    <w:rsid w:val="000B6944"/>
    <w:rsid w:val="000B6CF2"/>
    <w:rsid w:val="000B7047"/>
    <w:rsid w:val="000B7118"/>
    <w:rsid w:val="000B75EC"/>
    <w:rsid w:val="000C06CF"/>
    <w:rsid w:val="000C0969"/>
    <w:rsid w:val="000C099C"/>
    <w:rsid w:val="000C1F93"/>
    <w:rsid w:val="000C206A"/>
    <w:rsid w:val="000C260E"/>
    <w:rsid w:val="000C26F4"/>
    <w:rsid w:val="000C2871"/>
    <w:rsid w:val="000C2E2F"/>
    <w:rsid w:val="000C4729"/>
    <w:rsid w:val="000C5248"/>
    <w:rsid w:val="000C5537"/>
    <w:rsid w:val="000C5900"/>
    <w:rsid w:val="000C5B0A"/>
    <w:rsid w:val="000C5DFF"/>
    <w:rsid w:val="000C5FB2"/>
    <w:rsid w:val="000C62E0"/>
    <w:rsid w:val="000C6E72"/>
    <w:rsid w:val="000C6E86"/>
    <w:rsid w:val="000C7062"/>
    <w:rsid w:val="000D07D3"/>
    <w:rsid w:val="000D08D6"/>
    <w:rsid w:val="000D0B0D"/>
    <w:rsid w:val="000D116F"/>
    <w:rsid w:val="000D15B2"/>
    <w:rsid w:val="000D1DF1"/>
    <w:rsid w:val="000D1E9F"/>
    <w:rsid w:val="000D2595"/>
    <w:rsid w:val="000D328B"/>
    <w:rsid w:val="000D3313"/>
    <w:rsid w:val="000D35AD"/>
    <w:rsid w:val="000D36D1"/>
    <w:rsid w:val="000D372C"/>
    <w:rsid w:val="000D3BAE"/>
    <w:rsid w:val="000D4EFD"/>
    <w:rsid w:val="000D5853"/>
    <w:rsid w:val="000D597C"/>
    <w:rsid w:val="000D5E37"/>
    <w:rsid w:val="000D5F4B"/>
    <w:rsid w:val="000D62ED"/>
    <w:rsid w:val="000D70D6"/>
    <w:rsid w:val="000D7582"/>
    <w:rsid w:val="000D7762"/>
    <w:rsid w:val="000D7CCE"/>
    <w:rsid w:val="000D7D1F"/>
    <w:rsid w:val="000E03E4"/>
    <w:rsid w:val="000E0590"/>
    <w:rsid w:val="000E10BF"/>
    <w:rsid w:val="000E126D"/>
    <w:rsid w:val="000E21D0"/>
    <w:rsid w:val="000E2AA2"/>
    <w:rsid w:val="000E2FED"/>
    <w:rsid w:val="000E3C8C"/>
    <w:rsid w:val="000E46EA"/>
    <w:rsid w:val="000E5224"/>
    <w:rsid w:val="000E58B6"/>
    <w:rsid w:val="000E5CFB"/>
    <w:rsid w:val="000E6D3B"/>
    <w:rsid w:val="000E6E0D"/>
    <w:rsid w:val="000E706E"/>
    <w:rsid w:val="000E75A0"/>
    <w:rsid w:val="000E7A51"/>
    <w:rsid w:val="000E7CE7"/>
    <w:rsid w:val="000E7E88"/>
    <w:rsid w:val="000F0598"/>
    <w:rsid w:val="000F0FD1"/>
    <w:rsid w:val="000F0FEA"/>
    <w:rsid w:val="000F1F04"/>
    <w:rsid w:val="000F1F39"/>
    <w:rsid w:val="000F1F8D"/>
    <w:rsid w:val="000F23D4"/>
    <w:rsid w:val="000F2788"/>
    <w:rsid w:val="000F29FF"/>
    <w:rsid w:val="000F2E25"/>
    <w:rsid w:val="000F2FFA"/>
    <w:rsid w:val="000F326A"/>
    <w:rsid w:val="000F33DB"/>
    <w:rsid w:val="000F34C2"/>
    <w:rsid w:val="000F4159"/>
    <w:rsid w:val="000F471F"/>
    <w:rsid w:val="000F4907"/>
    <w:rsid w:val="000F4A63"/>
    <w:rsid w:val="000F50B8"/>
    <w:rsid w:val="000F5D47"/>
    <w:rsid w:val="000F6087"/>
    <w:rsid w:val="000F62FE"/>
    <w:rsid w:val="000F6E1D"/>
    <w:rsid w:val="000F7D9C"/>
    <w:rsid w:val="000F7E1D"/>
    <w:rsid w:val="000F7E8A"/>
    <w:rsid w:val="00100539"/>
    <w:rsid w:val="00100A83"/>
    <w:rsid w:val="001011FE"/>
    <w:rsid w:val="00101632"/>
    <w:rsid w:val="001019DD"/>
    <w:rsid w:val="00101B9B"/>
    <w:rsid w:val="00101E49"/>
    <w:rsid w:val="00102ADF"/>
    <w:rsid w:val="00103A20"/>
    <w:rsid w:val="001041B4"/>
    <w:rsid w:val="00104200"/>
    <w:rsid w:val="001042C3"/>
    <w:rsid w:val="0010470B"/>
    <w:rsid w:val="00104A9C"/>
    <w:rsid w:val="00104C7F"/>
    <w:rsid w:val="00104D90"/>
    <w:rsid w:val="0010523F"/>
    <w:rsid w:val="001062CA"/>
    <w:rsid w:val="001071E0"/>
    <w:rsid w:val="001072A0"/>
    <w:rsid w:val="00107D55"/>
    <w:rsid w:val="00107FA1"/>
    <w:rsid w:val="00110185"/>
    <w:rsid w:val="00110256"/>
    <w:rsid w:val="001106CF"/>
    <w:rsid w:val="0011124F"/>
    <w:rsid w:val="001115F1"/>
    <w:rsid w:val="00112DCF"/>
    <w:rsid w:val="0011305A"/>
    <w:rsid w:val="001130D6"/>
    <w:rsid w:val="001131BD"/>
    <w:rsid w:val="001156BF"/>
    <w:rsid w:val="00115D80"/>
    <w:rsid w:val="001160F5"/>
    <w:rsid w:val="00116BEA"/>
    <w:rsid w:val="00121614"/>
    <w:rsid w:val="00121A3F"/>
    <w:rsid w:val="00122442"/>
    <w:rsid w:val="00122A15"/>
    <w:rsid w:val="00122C58"/>
    <w:rsid w:val="00122E99"/>
    <w:rsid w:val="00123613"/>
    <w:rsid w:val="00123AB1"/>
    <w:rsid w:val="00123B27"/>
    <w:rsid w:val="00123B30"/>
    <w:rsid w:val="0012408A"/>
    <w:rsid w:val="00124731"/>
    <w:rsid w:val="00124C17"/>
    <w:rsid w:val="00124F6D"/>
    <w:rsid w:val="00125E2F"/>
    <w:rsid w:val="001264A4"/>
    <w:rsid w:val="00126CD2"/>
    <w:rsid w:val="001271C1"/>
    <w:rsid w:val="0012776C"/>
    <w:rsid w:val="00127A35"/>
    <w:rsid w:val="00127C6F"/>
    <w:rsid w:val="001301D5"/>
    <w:rsid w:val="00130BB9"/>
    <w:rsid w:val="001317EF"/>
    <w:rsid w:val="00133047"/>
    <w:rsid w:val="00133E95"/>
    <w:rsid w:val="00134139"/>
    <w:rsid w:val="001345C5"/>
    <w:rsid w:val="00134C92"/>
    <w:rsid w:val="00134E03"/>
    <w:rsid w:val="00135514"/>
    <w:rsid w:val="00135AE2"/>
    <w:rsid w:val="001365CC"/>
    <w:rsid w:val="00136C7B"/>
    <w:rsid w:val="00136EA6"/>
    <w:rsid w:val="001376CD"/>
    <w:rsid w:val="001405DA"/>
    <w:rsid w:val="00140889"/>
    <w:rsid w:val="00140F42"/>
    <w:rsid w:val="001414A3"/>
    <w:rsid w:val="00141DB1"/>
    <w:rsid w:val="001428C0"/>
    <w:rsid w:val="00142D2E"/>
    <w:rsid w:val="001431DA"/>
    <w:rsid w:val="00143455"/>
    <w:rsid w:val="0014347E"/>
    <w:rsid w:val="0014365B"/>
    <w:rsid w:val="001445A6"/>
    <w:rsid w:val="0014545A"/>
    <w:rsid w:val="00145F26"/>
    <w:rsid w:val="001460E3"/>
    <w:rsid w:val="001469A1"/>
    <w:rsid w:val="00146A41"/>
    <w:rsid w:val="00146CCB"/>
    <w:rsid w:val="0015026C"/>
    <w:rsid w:val="00150AD0"/>
    <w:rsid w:val="00150E1C"/>
    <w:rsid w:val="00150F1B"/>
    <w:rsid w:val="0015227F"/>
    <w:rsid w:val="001523F7"/>
    <w:rsid w:val="001527F8"/>
    <w:rsid w:val="00152941"/>
    <w:rsid w:val="00152F16"/>
    <w:rsid w:val="00153000"/>
    <w:rsid w:val="0015304F"/>
    <w:rsid w:val="0015425E"/>
    <w:rsid w:val="001542F8"/>
    <w:rsid w:val="001544A9"/>
    <w:rsid w:val="0015468F"/>
    <w:rsid w:val="00154A6D"/>
    <w:rsid w:val="00154DB7"/>
    <w:rsid w:val="001560B2"/>
    <w:rsid w:val="00156567"/>
    <w:rsid w:val="0015663E"/>
    <w:rsid w:val="00156A54"/>
    <w:rsid w:val="00156F37"/>
    <w:rsid w:val="00157E21"/>
    <w:rsid w:val="0016010A"/>
    <w:rsid w:val="0016053B"/>
    <w:rsid w:val="00160CBB"/>
    <w:rsid w:val="00161995"/>
    <w:rsid w:val="00161D53"/>
    <w:rsid w:val="00161D80"/>
    <w:rsid w:val="001629F2"/>
    <w:rsid w:val="00162E9A"/>
    <w:rsid w:val="00163E4A"/>
    <w:rsid w:val="00164227"/>
    <w:rsid w:val="00164B5C"/>
    <w:rsid w:val="00164D0B"/>
    <w:rsid w:val="001668FE"/>
    <w:rsid w:val="00171483"/>
    <w:rsid w:val="0017189F"/>
    <w:rsid w:val="001726FF"/>
    <w:rsid w:val="001728B1"/>
    <w:rsid w:val="00172B0E"/>
    <w:rsid w:val="00172C64"/>
    <w:rsid w:val="00172FFE"/>
    <w:rsid w:val="001731E7"/>
    <w:rsid w:val="00173D12"/>
    <w:rsid w:val="00173DF9"/>
    <w:rsid w:val="0017441F"/>
    <w:rsid w:val="00176446"/>
    <w:rsid w:val="00176567"/>
    <w:rsid w:val="0017656B"/>
    <w:rsid w:val="001768BE"/>
    <w:rsid w:val="00176A16"/>
    <w:rsid w:val="00177FB5"/>
    <w:rsid w:val="00181E20"/>
    <w:rsid w:val="0018208B"/>
    <w:rsid w:val="0018279C"/>
    <w:rsid w:val="0018320B"/>
    <w:rsid w:val="001836E7"/>
    <w:rsid w:val="001839D2"/>
    <w:rsid w:val="00183BC9"/>
    <w:rsid w:val="001844D9"/>
    <w:rsid w:val="00184FB6"/>
    <w:rsid w:val="001850F9"/>
    <w:rsid w:val="00185764"/>
    <w:rsid w:val="001857C1"/>
    <w:rsid w:val="001857E9"/>
    <w:rsid w:val="001862B9"/>
    <w:rsid w:val="00186478"/>
    <w:rsid w:val="0018694C"/>
    <w:rsid w:val="001900FB"/>
    <w:rsid w:val="00190678"/>
    <w:rsid w:val="00190792"/>
    <w:rsid w:val="0019217D"/>
    <w:rsid w:val="001922ED"/>
    <w:rsid w:val="001934E1"/>
    <w:rsid w:val="0019364F"/>
    <w:rsid w:val="0019370A"/>
    <w:rsid w:val="001937E4"/>
    <w:rsid w:val="001940E2"/>
    <w:rsid w:val="00194258"/>
    <w:rsid w:val="00195A3E"/>
    <w:rsid w:val="00195B1D"/>
    <w:rsid w:val="00195BA8"/>
    <w:rsid w:val="00196840"/>
    <w:rsid w:val="00196DA1"/>
    <w:rsid w:val="001974FB"/>
    <w:rsid w:val="001A17AF"/>
    <w:rsid w:val="001A1BF9"/>
    <w:rsid w:val="001A2A4E"/>
    <w:rsid w:val="001A2E1F"/>
    <w:rsid w:val="001A3329"/>
    <w:rsid w:val="001A38BD"/>
    <w:rsid w:val="001A391E"/>
    <w:rsid w:val="001A3DFE"/>
    <w:rsid w:val="001A4D6F"/>
    <w:rsid w:val="001A57DB"/>
    <w:rsid w:val="001A5B21"/>
    <w:rsid w:val="001A5D67"/>
    <w:rsid w:val="001A65F8"/>
    <w:rsid w:val="001A6D0B"/>
    <w:rsid w:val="001A7659"/>
    <w:rsid w:val="001B0123"/>
    <w:rsid w:val="001B050F"/>
    <w:rsid w:val="001B14DE"/>
    <w:rsid w:val="001B1698"/>
    <w:rsid w:val="001B1739"/>
    <w:rsid w:val="001B1DBF"/>
    <w:rsid w:val="001B2162"/>
    <w:rsid w:val="001B21ED"/>
    <w:rsid w:val="001B272A"/>
    <w:rsid w:val="001B2868"/>
    <w:rsid w:val="001B2FD8"/>
    <w:rsid w:val="001B308D"/>
    <w:rsid w:val="001B31AA"/>
    <w:rsid w:val="001B3FF2"/>
    <w:rsid w:val="001B4B2C"/>
    <w:rsid w:val="001B50A2"/>
    <w:rsid w:val="001B5E7A"/>
    <w:rsid w:val="001B6AC7"/>
    <w:rsid w:val="001B6DE0"/>
    <w:rsid w:val="001B71B8"/>
    <w:rsid w:val="001B735E"/>
    <w:rsid w:val="001B7BDB"/>
    <w:rsid w:val="001C0195"/>
    <w:rsid w:val="001C0A82"/>
    <w:rsid w:val="001C0B1F"/>
    <w:rsid w:val="001C0DDD"/>
    <w:rsid w:val="001C13E9"/>
    <w:rsid w:val="001C213B"/>
    <w:rsid w:val="001C2D76"/>
    <w:rsid w:val="001C3068"/>
    <w:rsid w:val="001C30FB"/>
    <w:rsid w:val="001C3199"/>
    <w:rsid w:val="001C3948"/>
    <w:rsid w:val="001C39A7"/>
    <w:rsid w:val="001C43B3"/>
    <w:rsid w:val="001C4E01"/>
    <w:rsid w:val="001C4EF8"/>
    <w:rsid w:val="001C518B"/>
    <w:rsid w:val="001C5802"/>
    <w:rsid w:val="001C65DD"/>
    <w:rsid w:val="001C6664"/>
    <w:rsid w:val="001C671C"/>
    <w:rsid w:val="001C6BB5"/>
    <w:rsid w:val="001D08A5"/>
    <w:rsid w:val="001D0EF8"/>
    <w:rsid w:val="001D18F6"/>
    <w:rsid w:val="001D19D4"/>
    <w:rsid w:val="001D20EC"/>
    <w:rsid w:val="001D3491"/>
    <w:rsid w:val="001D3500"/>
    <w:rsid w:val="001D5614"/>
    <w:rsid w:val="001D6B1E"/>
    <w:rsid w:val="001D7012"/>
    <w:rsid w:val="001D71E0"/>
    <w:rsid w:val="001D7C28"/>
    <w:rsid w:val="001E01DF"/>
    <w:rsid w:val="001E0B06"/>
    <w:rsid w:val="001E164D"/>
    <w:rsid w:val="001E1E63"/>
    <w:rsid w:val="001E26E2"/>
    <w:rsid w:val="001E2C09"/>
    <w:rsid w:val="001E3DED"/>
    <w:rsid w:val="001E4389"/>
    <w:rsid w:val="001E4772"/>
    <w:rsid w:val="001E4E53"/>
    <w:rsid w:val="001E54E0"/>
    <w:rsid w:val="001E5804"/>
    <w:rsid w:val="001E6102"/>
    <w:rsid w:val="001E63A9"/>
    <w:rsid w:val="001E64EA"/>
    <w:rsid w:val="001E7114"/>
    <w:rsid w:val="001E7639"/>
    <w:rsid w:val="001E7743"/>
    <w:rsid w:val="001E77A9"/>
    <w:rsid w:val="001F0324"/>
    <w:rsid w:val="001F03C4"/>
    <w:rsid w:val="001F097D"/>
    <w:rsid w:val="001F09C5"/>
    <w:rsid w:val="001F0B4E"/>
    <w:rsid w:val="001F1C9E"/>
    <w:rsid w:val="001F1DC8"/>
    <w:rsid w:val="001F23BC"/>
    <w:rsid w:val="001F29E9"/>
    <w:rsid w:val="001F2DA1"/>
    <w:rsid w:val="001F300B"/>
    <w:rsid w:val="001F4DEC"/>
    <w:rsid w:val="001F5167"/>
    <w:rsid w:val="001F58C6"/>
    <w:rsid w:val="001F6452"/>
    <w:rsid w:val="001F6BD4"/>
    <w:rsid w:val="001F7BF2"/>
    <w:rsid w:val="001F7E6E"/>
    <w:rsid w:val="0020003C"/>
    <w:rsid w:val="0020027C"/>
    <w:rsid w:val="002008B9"/>
    <w:rsid w:val="00200B01"/>
    <w:rsid w:val="00200EA9"/>
    <w:rsid w:val="00201304"/>
    <w:rsid w:val="00201794"/>
    <w:rsid w:val="00202044"/>
    <w:rsid w:val="002020EF"/>
    <w:rsid w:val="002022CD"/>
    <w:rsid w:val="002023F1"/>
    <w:rsid w:val="00202783"/>
    <w:rsid w:val="002037C0"/>
    <w:rsid w:val="002042C8"/>
    <w:rsid w:val="002045E3"/>
    <w:rsid w:val="002047AE"/>
    <w:rsid w:val="00204B55"/>
    <w:rsid w:val="0020552C"/>
    <w:rsid w:val="00205E4D"/>
    <w:rsid w:val="0020601D"/>
    <w:rsid w:val="00206217"/>
    <w:rsid w:val="002063AE"/>
    <w:rsid w:val="00206E40"/>
    <w:rsid w:val="00207BF4"/>
    <w:rsid w:val="00207EEA"/>
    <w:rsid w:val="002110A0"/>
    <w:rsid w:val="002118E0"/>
    <w:rsid w:val="00212B61"/>
    <w:rsid w:val="002136A5"/>
    <w:rsid w:val="0021384E"/>
    <w:rsid w:val="00213F1A"/>
    <w:rsid w:val="002157B4"/>
    <w:rsid w:val="00215909"/>
    <w:rsid w:val="002159EC"/>
    <w:rsid w:val="00216BC7"/>
    <w:rsid w:val="00216E12"/>
    <w:rsid w:val="00221D35"/>
    <w:rsid w:val="00221F88"/>
    <w:rsid w:val="002225BE"/>
    <w:rsid w:val="00222854"/>
    <w:rsid w:val="00222FB3"/>
    <w:rsid w:val="00223892"/>
    <w:rsid w:val="00224078"/>
    <w:rsid w:val="002240D4"/>
    <w:rsid w:val="002244C9"/>
    <w:rsid w:val="00224C54"/>
    <w:rsid w:val="00224F80"/>
    <w:rsid w:val="00225573"/>
    <w:rsid w:val="0022559A"/>
    <w:rsid w:val="002255B2"/>
    <w:rsid w:val="00225E63"/>
    <w:rsid w:val="002260A3"/>
    <w:rsid w:val="00227137"/>
    <w:rsid w:val="00227D27"/>
    <w:rsid w:val="00227E7A"/>
    <w:rsid w:val="002305F0"/>
    <w:rsid w:val="00230D52"/>
    <w:rsid w:val="00230E86"/>
    <w:rsid w:val="00231298"/>
    <w:rsid w:val="00232314"/>
    <w:rsid w:val="002336DA"/>
    <w:rsid w:val="00234758"/>
    <w:rsid w:val="002349D1"/>
    <w:rsid w:val="00234E29"/>
    <w:rsid w:val="00235907"/>
    <w:rsid w:val="00236608"/>
    <w:rsid w:val="00236E41"/>
    <w:rsid w:val="00237DDE"/>
    <w:rsid w:val="00240043"/>
    <w:rsid w:val="002403AD"/>
    <w:rsid w:val="002409EE"/>
    <w:rsid w:val="00240DFA"/>
    <w:rsid w:val="00241C0A"/>
    <w:rsid w:val="00241D9E"/>
    <w:rsid w:val="00242249"/>
    <w:rsid w:val="002425A4"/>
    <w:rsid w:val="0024299D"/>
    <w:rsid w:val="00242E05"/>
    <w:rsid w:val="0024572E"/>
    <w:rsid w:val="00246048"/>
    <w:rsid w:val="00246208"/>
    <w:rsid w:val="00247304"/>
    <w:rsid w:val="002477B1"/>
    <w:rsid w:val="00247B4F"/>
    <w:rsid w:val="0025056C"/>
    <w:rsid w:val="002505BC"/>
    <w:rsid w:val="00250A34"/>
    <w:rsid w:val="00251E4E"/>
    <w:rsid w:val="00252478"/>
    <w:rsid w:val="00252A72"/>
    <w:rsid w:val="0025348C"/>
    <w:rsid w:val="0025402E"/>
    <w:rsid w:val="002542C0"/>
    <w:rsid w:val="0025481A"/>
    <w:rsid w:val="00254B11"/>
    <w:rsid w:val="002552A7"/>
    <w:rsid w:val="00255A4A"/>
    <w:rsid w:val="00255D40"/>
    <w:rsid w:val="0025603E"/>
    <w:rsid w:val="00256202"/>
    <w:rsid w:val="002562D4"/>
    <w:rsid w:val="002570D6"/>
    <w:rsid w:val="00260150"/>
    <w:rsid w:val="00260243"/>
    <w:rsid w:val="0026029B"/>
    <w:rsid w:val="002603DC"/>
    <w:rsid w:val="0026051C"/>
    <w:rsid w:val="00260A9B"/>
    <w:rsid w:val="00262267"/>
    <w:rsid w:val="0026236B"/>
    <w:rsid w:val="0026257C"/>
    <w:rsid w:val="00263D2B"/>
    <w:rsid w:val="00265737"/>
    <w:rsid w:val="00266274"/>
    <w:rsid w:val="00266569"/>
    <w:rsid w:val="00266591"/>
    <w:rsid w:val="002672B7"/>
    <w:rsid w:val="00267CC5"/>
    <w:rsid w:val="00270505"/>
    <w:rsid w:val="0027108B"/>
    <w:rsid w:val="002710A6"/>
    <w:rsid w:val="00271374"/>
    <w:rsid w:val="00272AF1"/>
    <w:rsid w:val="00272BDE"/>
    <w:rsid w:val="00272FCA"/>
    <w:rsid w:val="00272FCB"/>
    <w:rsid w:val="00273011"/>
    <w:rsid w:val="00273227"/>
    <w:rsid w:val="00273AF1"/>
    <w:rsid w:val="002742BC"/>
    <w:rsid w:val="00274815"/>
    <w:rsid w:val="00274993"/>
    <w:rsid w:val="00276727"/>
    <w:rsid w:val="0027690D"/>
    <w:rsid w:val="00276F61"/>
    <w:rsid w:val="0027724D"/>
    <w:rsid w:val="00277782"/>
    <w:rsid w:val="00277CA4"/>
    <w:rsid w:val="002803DD"/>
    <w:rsid w:val="002808BB"/>
    <w:rsid w:val="00281466"/>
    <w:rsid w:val="00281710"/>
    <w:rsid w:val="00281C12"/>
    <w:rsid w:val="00282EF1"/>
    <w:rsid w:val="00282F95"/>
    <w:rsid w:val="002844B8"/>
    <w:rsid w:val="0028732F"/>
    <w:rsid w:val="00290290"/>
    <w:rsid w:val="002908E7"/>
    <w:rsid w:val="00290DAC"/>
    <w:rsid w:val="00290DD2"/>
    <w:rsid w:val="00290FC9"/>
    <w:rsid w:val="002913CE"/>
    <w:rsid w:val="00291427"/>
    <w:rsid w:val="00291960"/>
    <w:rsid w:val="00291D03"/>
    <w:rsid w:val="00292065"/>
    <w:rsid w:val="002920DE"/>
    <w:rsid w:val="002921EA"/>
    <w:rsid w:val="00292838"/>
    <w:rsid w:val="0029288F"/>
    <w:rsid w:val="00292902"/>
    <w:rsid w:val="00292B2F"/>
    <w:rsid w:val="002931EB"/>
    <w:rsid w:val="002934A7"/>
    <w:rsid w:val="00293BD4"/>
    <w:rsid w:val="0029423D"/>
    <w:rsid w:val="00294277"/>
    <w:rsid w:val="00295798"/>
    <w:rsid w:val="00295EBE"/>
    <w:rsid w:val="00296018"/>
    <w:rsid w:val="0029646B"/>
    <w:rsid w:val="0029675F"/>
    <w:rsid w:val="002968B4"/>
    <w:rsid w:val="0029691C"/>
    <w:rsid w:val="00296F6E"/>
    <w:rsid w:val="002A0079"/>
    <w:rsid w:val="002A0368"/>
    <w:rsid w:val="002A03B6"/>
    <w:rsid w:val="002A11EC"/>
    <w:rsid w:val="002A18D8"/>
    <w:rsid w:val="002A1B7C"/>
    <w:rsid w:val="002A1E43"/>
    <w:rsid w:val="002A23EB"/>
    <w:rsid w:val="002A4E2C"/>
    <w:rsid w:val="002A56E6"/>
    <w:rsid w:val="002A5926"/>
    <w:rsid w:val="002A607E"/>
    <w:rsid w:val="002A65B9"/>
    <w:rsid w:val="002A6727"/>
    <w:rsid w:val="002A6AD4"/>
    <w:rsid w:val="002A6AF3"/>
    <w:rsid w:val="002A7C8D"/>
    <w:rsid w:val="002B0AD6"/>
    <w:rsid w:val="002B0ADE"/>
    <w:rsid w:val="002B0B1B"/>
    <w:rsid w:val="002B0C41"/>
    <w:rsid w:val="002B0E81"/>
    <w:rsid w:val="002B25F6"/>
    <w:rsid w:val="002B3F52"/>
    <w:rsid w:val="002B4323"/>
    <w:rsid w:val="002B43A3"/>
    <w:rsid w:val="002B43A8"/>
    <w:rsid w:val="002B4B42"/>
    <w:rsid w:val="002B5A02"/>
    <w:rsid w:val="002B64ED"/>
    <w:rsid w:val="002B6826"/>
    <w:rsid w:val="002B6936"/>
    <w:rsid w:val="002B6EAB"/>
    <w:rsid w:val="002B7AF8"/>
    <w:rsid w:val="002C043B"/>
    <w:rsid w:val="002C08E9"/>
    <w:rsid w:val="002C1B50"/>
    <w:rsid w:val="002C220A"/>
    <w:rsid w:val="002C2635"/>
    <w:rsid w:val="002C2821"/>
    <w:rsid w:val="002C4234"/>
    <w:rsid w:val="002C452E"/>
    <w:rsid w:val="002C53A7"/>
    <w:rsid w:val="002C53B0"/>
    <w:rsid w:val="002C5691"/>
    <w:rsid w:val="002C6BDF"/>
    <w:rsid w:val="002C7D07"/>
    <w:rsid w:val="002D02FF"/>
    <w:rsid w:val="002D063C"/>
    <w:rsid w:val="002D087D"/>
    <w:rsid w:val="002D1C5A"/>
    <w:rsid w:val="002D2345"/>
    <w:rsid w:val="002D2ECD"/>
    <w:rsid w:val="002D3200"/>
    <w:rsid w:val="002D37FC"/>
    <w:rsid w:val="002D3803"/>
    <w:rsid w:val="002D3861"/>
    <w:rsid w:val="002D3C1D"/>
    <w:rsid w:val="002D5006"/>
    <w:rsid w:val="002D563C"/>
    <w:rsid w:val="002D569E"/>
    <w:rsid w:val="002D5C0B"/>
    <w:rsid w:val="002D5E97"/>
    <w:rsid w:val="002D7934"/>
    <w:rsid w:val="002D7F8F"/>
    <w:rsid w:val="002E02AD"/>
    <w:rsid w:val="002E0539"/>
    <w:rsid w:val="002E0766"/>
    <w:rsid w:val="002E0B91"/>
    <w:rsid w:val="002E10EE"/>
    <w:rsid w:val="002E118D"/>
    <w:rsid w:val="002E1542"/>
    <w:rsid w:val="002E23D8"/>
    <w:rsid w:val="002E2430"/>
    <w:rsid w:val="002E2C01"/>
    <w:rsid w:val="002E3CAC"/>
    <w:rsid w:val="002E4154"/>
    <w:rsid w:val="002E452A"/>
    <w:rsid w:val="002E477F"/>
    <w:rsid w:val="002E47AF"/>
    <w:rsid w:val="002E4A7D"/>
    <w:rsid w:val="002E4EB0"/>
    <w:rsid w:val="002E56B2"/>
    <w:rsid w:val="002E60EC"/>
    <w:rsid w:val="002E6AB4"/>
    <w:rsid w:val="002E6D21"/>
    <w:rsid w:val="002E7349"/>
    <w:rsid w:val="002E74D9"/>
    <w:rsid w:val="002E7638"/>
    <w:rsid w:val="002E7862"/>
    <w:rsid w:val="002E7889"/>
    <w:rsid w:val="002E7A90"/>
    <w:rsid w:val="002F0552"/>
    <w:rsid w:val="002F05DD"/>
    <w:rsid w:val="002F0BB6"/>
    <w:rsid w:val="002F15BD"/>
    <w:rsid w:val="002F164E"/>
    <w:rsid w:val="002F2528"/>
    <w:rsid w:val="002F3878"/>
    <w:rsid w:val="002F3B94"/>
    <w:rsid w:val="002F3BE4"/>
    <w:rsid w:val="002F42C1"/>
    <w:rsid w:val="002F70F3"/>
    <w:rsid w:val="002F77D0"/>
    <w:rsid w:val="002F7BA5"/>
    <w:rsid w:val="0030141E"/>
    <w:rsid w:val="00301E60"/>
    <w:rsid w:val="0030286B"/>
    <w:rsid w:val="0030287E"/>
    <w:rsid w:val="00302BAA"/>
    <w:rsid w:val="00302EF3"/>
    <w:rsid w:val="00303CCF"/>
    <w:rsid w:val="00303FA4"/>
    <w:rsid w:val="003041DD"/>
    <w:rsid w:val="00304887"/>
    <w:rsid w:val="00304BE6"/>
    <w:rsid w:val="00304FA7"/>
    <w:rsid w:val="003054D1"/>
    <w:rsid w:val="003055C3"/>
    <w:rsid w:val="003059F7"/>
    <w:rsid w:val="00305CF6"/>
    <w:rsid w:val="00305DD5"/>
    <w:rsid w:val="00305E60"/>
    <w:rsid w:val="0030653A"/>
    <w:rsid w:val="0030663C"/>
    <w:rsid w:val="00306835"/>
    <w:rsid w:val="00306DB2"/>
    <w:rsid w:val="00306DC4"/>
    <w:rsid w:val="003070D5"/>
    <w:rsid w:val="00310377"/>
    <w:rsid w:val="00310A0C"/>
    <w:rsid w:val="00310EDA"/>
    <w:rsid w:val="00311326"/>
    <w:rsid w:val="003118BE"/>
    <w:rsid w:val="003119BD"/>
    <w:rsid w:val="00311D24"/>
    <w:rsid w:val="00311DF5"/>
    <w:rsid w:val="00311EB3"/>
    <w:rsid w:val="00312196"/>
    <w:rsid w:val="00312E75"/>
    <w:rsid w:val="003134A2"/>
    <w:rsid w:val="00313543"/>
    <w:rsid w:val="0031394D"/>
    <w:rsid w:val="00313B42"/>
    <w:rsid w:val="003148BC"/>
    <w:rsid w:val="0031505C"/>
    <w:rsid w:val="00315212"/>
    <w:rsid w:val="0031522C"/>
    <w:rsid w:val="00315F16"/>
    <w:rsid w:val="003160DF"/>
    <w:rsid w:val="0031616C"/>
    <w:rsid w:val="003165E1"/>
    <w:rsid w:val="003169E6"/>
    <w:rsid w:val="0031753D"/>
    <w:rsid w:val="00317771"/>
    <w:rsid w:val="00317C51"/>
    <w:rsid w:val="00317E6E"/>
    <w:rsid w:val="00317F90"/>
    <w:rsid w:val="00320349"/>
    <w:rsid w:val="00320B58"/>
    <w:rsid w:val="003213B8"/>
    <w:rsid w:val="003214C8"/>
    <w:rsid w:val="00321ED9"/>
    <w:rsid w:val="00321FEB"/>
    <w:rsid w:val="00323BD2"/>
    <w:rsid w:val="00325129"/>
    <w:rsid w:val="00325C2C"/>
    <w:rsid w:val="003260AA"/>
    <w:rsid w:val="003269AD"/>
    <w:rsid w:val="00327378"/>
    <w:rsid w:val="003277C9"/>
    <w:rsid w:val="00330C02"/>
    <w:rsid w:val="00331A0A"/>
    <w:rsid w:val="00331C6B"/>
    <w:rsid w:val="00331F77"/>
    <w:rsid w:val="00332459"/>
    <w:rsid w:val="00332746"/>
    <w:rsid w:val="00332AC6"/>
    <w:rsid w:val="00333FF1"/>
    <w:rsid w:val="003344D4"/>
    <w:rsid w:val="0033456F"/>
    <w:rsid w:val="00334C5C"/>
    <w:rsid w:val="00336626"/>
    <w:rsid w:val="00337A9C"/>
    <w:rsid w:val="00337BB9"/>
    <w:rsid w:val="00337C95"/>
    <w:rsid w:val="003407B8"/>
    <w:rsid w:val="00340993"/>
    <w:rsid w:val="00340E51"/>
    <w:rsid w:val="00340F8E"/>
    <w:rsid w:val="0034178E"/>
    <w:rsid w:val="00341832"/>
    <w:rsid w:val="0034267A"/>
    <w:rsid w:val="00342870"/>
    <w:rsid w:val="00342F31"/>
    <w:rsid w:val="00343493"/>
    <w:rsid w:val="003436E4"/>
    <w:rsid w:val="00343888"/>
    <w:rsid w:val="00343903"/>
    <w:rsid w:val="00343F2A"/>
    <w:rsid w:val="003443B0"/>
    <w:rsid w:val="00344EC6"/>
    <w:rsid w:val="003457F2"/>
    <w:rsid w:val="00345A9E"/>
    <w:rsid w:val="00345BA0"/>
    <w:rsid w:val="003461AC"/>
    <w:rsid w:val="0034629C"/>
    <w:rsid w:val="0034676F"/>
    <w:rsid w:val="00346B5E"/>
    <w:rsid w:val="00346EAE"/>
    <w:rsid w:val="00347705"/>
    <w:rsid w:val="003479F7"/>
    <w:rsid w:val="00350151"/>
    <w:rsid w:val="0035054F"/>
    <w:rsid w:val="003506A9"/>
    <w:rsid w:val="003517AC"/>
    <w:rsid w:val="0035188D"/>
    <w:rsid w:val="00352234"/>
    <w:rsid w:val="00352720"/>
    <w:rsid w:val="00352CA2"/>
    <w:rsid w:val="00353746"/>
    <w:rsid w:val="00353915"/>
    <w:rsid w:val="00353B79"/>
    <w:rsid w:val="00354767"/>
    <w:rsid w:val="00354B01"/>
    <w:rsid w:val="0035629E"/>
    <w:rsid w:val="0035695A"/>
    <w:rsid w:val="003601CB"/>
    <w:rsid w:val="003608D4"/>
    <w:rsid w:val="00361AD9"/>
    <w:rsid w:val="00361C40"/>
    <w:rsid w:val="00361C5B"/>
    <w:rsid w:val="00361C69"/>
    <w:rsid w:val="003620A0"/>
    <w:rsid w:val="0036275E"/>
    <w:rsid w:val="00362F6C"/>
    <w:rsid w:val="003632AA"/>
    <w:rsid w:val="00363E6F"/>
    <w:rsid w:val="003642DC"/>
    <w:rsid w:val="00364A1A"/>
    <w:rsid w:val="00364F2D"/>
    <w:rsid w:val="00365966"/>
    <w:rsid w:val="00366575"/>
    <w:rsid w:val="003670EF"/>
    <w:rsid w:val="0036722E"/>
    <w:rsid w:val="0037008F"/>
    <w:rsid w:val="003700FA"/>
    <w:rsid w:val="0037103A"/>
    <w:rsid w:val="003713BB"/>
    <w:rsid w:val="00371D08"/>
    <w:rsid w:val="00372835"/>
    <w:rsid w:val="00374569"/>
    <w:rsid w:val="00374684"/>
    <w:rsid w:val="00374ACF"/>
    <w:rsid w:val="003755BA"/>
    <w:rsid w:val="00375844"/>
    <w:rsid w:val="00375BDA"/>
    <w:rsid w:val="00375FEB"/>
    <w:rsid w:val="003764BA"/>
    <w:rsid w:val="003772E1"/>
    <w:rsid w:val="003773D7"/>
    <w:rsid w:val="00377E46"/>
    <w:rsid w:val="00377F79"/>
    <w:rsid w:val="00380B41"/>
    <w:rsid w:val="003810EB"/>
    <w:rsid w:val="00381DEC"/>
    <w:rsid w:val="00382238"/>
    <w:rsid w:val="00383336"/>
    <w:rsid w:val="0038357D"/>
    <w:rsid w:val="00383588"/>
    <w:rsid w:val="00383956"/>
    <w:rsid w:val="003844E7"/>
    <w:rsid w:val="00384806"/>
    <w:rsid w:val="003848C9"/>
    <w:rsid w:val="0038508B"/>
    <w:rsid w:val="00385F20"/>
    <w:rsid w:val="003861B4"/>
    <w:rsid w:val="003867F1"/>
    <w:rsid w:val="003870A0"/>
    <w:rsid w:val="003874F9"/>
    <w:rsid w:val="003879D3"/>
    <w:rsid w:val="003907B6"/>
    <w:rsid w:val="00391D04"/>
    <w:rsid w:val="0039218E"/>
    <w:rsid w:val="0039244F"/>
    <w:rsid w:val="00392DE9"/>
    <w:rsid w:val="00392EEF"/>
    <w:rsid w:val="003931C9"/>
    <w:rsid w:val="003937F6"/>
    <w:rsid w:val="0039480F"/>
    <w:rsid w:val="003950CA"/>
    <w:rsid w:val="00395370"/>
    <w:rsid w:val="00395AB9"/>
    <w:rsid w:val="00395D7A"/>
    <w:rsid w:val="00395DEA"/>
    <w:rsid w:val="00395EF3"/>
    <w:rsid w:val="00396235"/>
    <w:rsid w:val="00396B23"/>
    <w:rsid w:val="00396EF9"/>
    <w:rsid w:val="00397493"/>
    <w:rsid w:val="00397E3D"/>
    <w:rsid w:val="00397FBE"/>
    <w:rsid w:val="003A04CB"/>
    <w:rsid w:val="003A09F6"/>
    <w:rsid w:val="003A0D89"/>
    <w:rsid w:val="003A155D"/>
    <w:rsid w:val="003A16E7"/>
    <w:rsid w:val="003A17E7"/>
    <w:rsid w:val="003A197E"/>
    <w:rsid w:val="003A261E"/>
    <w:rsid w:val="003A429A"/>
    <w:rsid w:val="003A4A6C"/>
    <w:rsid w:val="003A5E5D"/>
    <w:rsid w:val="003A643D"/>
    <w:rsid w:val="003A663C"/>
    <w:rsid w:val="003B03CB"/>
    <w:rsid w:val="003B0594"/>
    <w:rsid w:val="003B06DE"/>
    <w:rsid w:val="003B1145"/>
    <w:rsid w:val="003B1587"/>
    <w:rsid w:val="003B177E"/>
    <w:rsid w:val="003B205F"/>
    <w:rsid w:val="003B219C"/>
    <w:rsid w:val="003B274A"/>
    <w:rsid w:val="003B2C8C"/>
    <w:rsid w:val="003B2CD4"/>
    <w:rsid w:val="003B38EA"/>
    <w:rsid w:val="003B4207"/>
    <w:rsid w:val="003B4BD4"/>
    <w:rsid w:val="003B4D76"/>
    <w:rsid w:val="003B4E62"/>
    <w:rsid w:val="003B53B2"/>
    <w:rsid w:val="003B59E4"/>
    <w:rsid w:val="003B6290"/>
    <w:rsid w:val="003B66E6"/>
    <w:rsid w:val="003B6D7F"/>
    <w:rsid w:val="003B76EE"/>
    <w:rsid w:val="003B7FF3"/>
    <w:rsid w:val="003C0988"/>
    <w:rsid w:val="003C11FD"/>
    <w:rsid w:val="003C14D5"/>
    <w:rsid w:val="003C212A"/>
    <w:rsid w:val="003C2A4E"/>
    <w:rsid w:val="003C2B83"/>
    <w:rsid w:val="003C3300"/>
    <w:rsid w:val="003C3AB4"/>
    <w:rsid w:val="003C4BC5"/>
    <w:rsid w:val="003C54BF"/>
    <w:rsid w:val="003C6102"/>
    <w:rsid w:val="003C66B2"/>
    <w:rsid w:val="003C69A7"/>
    <w:rsid w:val="003C709B"/>
    <w:rsid w:val="003C7628"/>
    <w:rsid w:val="003C772E"/>
    <w:rsid w:val="003C7753"/>
    <w:rsid w:val="003C7ABA"/>
    <w:rsid w:val="003D030D"/>
    <w:rsid w:val="003D2692"/>
    <w:rsid w:val="003D3009"/>
    <w:rsid w:val="003D3763"/>
    <w:rsid w:val="003D43B2"/>
    <w:rsid w:val="003D46AE"/>
    <w:rsid w:val="003D486D"/>
    <w:rsid w:val="003D4ABF"/>
    <w:rsid w:val="003D4B79"/>
    <w:rsid w:val="003D4DBB"/>
    <w:rsid w:val="003D4F5B"/>
    <w:rsid w:val="003D5702"/>
    <w:rsid w:val="003D5BAE"/>
    <w:rsid w:val="003D5CEE"/>
    <w:rsid w:val="003D787D"/>
    <w:rsid w:val="003E0631"/>
    <w:rsid w:val="003E11C9"/>
    <w:rsid w:val="003E156E"/>
    <w:rsid w:val="003E19F2"/>
    <w:rsid w:val="003E1E35"/>
    <w:rsid w:val="003E2AD9"/>
    <w:rsid w:val="003E3025"/>
    <w:rsid w:val="003E30C8"/>
    <w:rsid w:val="003E31F3"/>
    <w:rsid w:val="003E3576"/>
    <w:rsid w:val="003E375F"/>
    <w:rsid w:val="003E380A"/>
    <w:rsid w:val="003E4337"/>
    <w:rsid w:val="003E4D10"/>
    <w:rsid w:val="003E5134"/>
    <w:rsid w:val="003E6416"/>
    <w:rsid w:val="003E6B09"/>
    <w:rsid w:val="003E6FCA"/>
    <w:rsid w:val="003E70E1"/>
    <w:rsid w:val="003E720F"/>
    <w:rsid w:val="003E764B"/>
    <w:rsid w:val="003E7D7A"/>
    <w:rsid w:val="003F0A49"/>
    <w:rsid w:val="003F0C8E"/>
    <w:rsid w:val="003F0F53"/>
    <w:rsid w:val="003F136C"/>
    <w:rsid w:val="003F1614"/>
    <w:rsid w:val="003F22D4"/>
    <w:rsid w:val="003F2B19"/>
    <w:rsid w:val="003F305E"/>
    <w:rsid w:val="003F323E"/>
    <w:rsid w:val="003F3BAB"/>
    <w:rsid w:val="003F405A"/>
    <w:rsid w:val="003F4714"/>
    <w:rsid w:val="003F4869"/>
    <w:rsid w:val="003F4DF8"/>
    <w:rsid w:val="003F5598"/>
    <w:rsid w:val="003F6A8E"/>
    <w:rsid w:val="003F75DF"/>
    <w:rsid w:val="003F7C1A"/>
    <w:rsid w:val="003F7EA0"/>
    <w:rsid w:val="00400AAF"/>
    <w:rsid w:val="00401168"/>
    <w:rsid w:val="00401266"/>
    <w:rsid w:val="00401440"/>
    <w:rsid w:val="00401603"/>
    <w:rsid w:val="0040214B"/>
    <w:rsid w:val="00402395"/>
    <w:rsid w:val="004029A0"/>
    <w:rsid w:val="0040320E"/>
    <w:rsid w:val="004035A2"/>
    <w:rsid w:val="00403688"/>
    <w:rsid w:val="004037DD"/>
    <w:rsid w:val="00404A00"/>
    <w:rsid w:val="00404DF3"/>
    <w:rsid w:val="0040577F"/>
    <w:rsid w:val="00405BC9"/>
    <w:rsid w:val="00406934"/>
    <w:rsid w:val="004076FD"/>
    <w:rsid w:val="0040772A"/>
    <w:rsid w:val="00407760"/>
    <w:rsid w:val="00407ECB"/>
    <w:rsid w:val="00410D85"/>
    <w:rsid w:val="004113CE"/>
    <w:rsid w:val="00411DE2"/>
    <w:rsid w:val="00412F35"/>
    <w:rsid w:val="004145DA"/>
    <w:rsid w:val="00415D83"/>
    <w:rsid w:val="0041615E"/>
    <w:rsid w:val="004163A7"/>
    <w:rsid w:val="00416610"/>
    <w:rsid w:val="00416629"/>
    <w:rsid w:val="00416858"/>
    <w:rsid w:val="00416C00"/>
    <w:rsid w:val="00416CF8"/>
    <w:rsid w:val="0041744A"/>
    <w:rsid w:val="00417947"/>
    <w:rsid w:val="00420534"/>
    <w:rsid w:val="004205E2"/>
    <w:rsid w:val="004205FA"/>
    <w:rsid w:val="0042083F"/>
    <w:rsid w:val="004214D4"/>
    <w:rsid w:val="004216A4"/>
    <w:rsid w:val="00421DE2"/>
    <w:rsid w:val="004223AE"/>
    <w:rsid w:val="00422C7C"/>
    <w:rsid w:val="004230F4"/>
    <w:rsid w:val="00424046"/>
    <w:rsid w:val="00424596"/>
    <w:rsid w:val="0042462F"/>
    <w:rsid w:val="0042542A"/>
    <w:rsid w:val="004258E1"/>
    <w:rsid w:val="0042619B"/>
    <w:rsid w:val="00426C55"/>
    <w:rsid w:val="00426C63"/>
    <w:rsid w:val="00426DDD"/>
    <w:rsid w:val="00427163"/>
    <w:rsid w:val="004275A5"/>
    <w:rsid w:val="0043006D"/>
    <w:rsid w:val="00430913"/>
    <w:rsid w:val="00431212"/>
    <w:rsid w:val="004318CC"/>
    <w:rsid w:val="0043217B"/>
    <w:rsid w:val="004322B7"/>
    <w:rsid w:val="0043275D"/>
    <w:rsid w:val="004328B8"/>
    <w:rsid w:val="004329AE"/>
    <w:rsid w:val="0043314B"/>
    <w:rsid w:val="0043354F"/>
    <w:rsid w:val="00433636"/>
    <w:rsid w:val="00433888"/>
    <w:rsid w:val="00433A82"/>
    <w:rsid w:val="00434173"/>
    <w:rsid w:val="0043420A"/>
    <w:rsid w:val="004343EC"/>
    <w:rsid w:val="00434AE7"/>
    <w:rsid w:val="00434E68"/>
    <w:rsid w:val="00434EAC"/>
    <w:rsid w:val="00435BE1"/>
    <w:rsid w:val="00436285"/>
    <w:rsid w:val="004366D5"/>
    <w:rsid w:val="004368E6"/>
    <w:rsid w:val="00437C96"/>
    <w:rsid w:val="00437DEF"/>
    <w:rsid w:val="00441278"/>
    <w:rsid w:val="004422A8"/>
    <w:rsid w:val="00442555"/>
    <w:rsid w:val="00442795"/>
    <w:rsid w:val="00443466"/>
    <w:rsid w:val="004437FD"/>
    <w:rsid w:val="00444058"/>
    <w:rsid w:val="004447D1"/>
    <w:rsid w:val="00445813"/>
    <w:rsid w:val="00445894"/>
    <w:rsid w:val="00445A2B"/>
    <w:rsid w:val="00445F1E"/>
    <w:rsid w:val="00446619"/>
    <w:rsid w:val="00446AB0"/>
    <w:rsid w:val="00446FC7"/>
    <w:rsid w:val="004476F3"/>
    <w:rsid w:val="00447C10"/>
    <w:rsid w:val="00447C34"/>
    <w:rsid w:val="00447D09"/>
    <w:rsid w:val="00447FCF"/>
    <w:rsid w:val="00450565"/>
    <w:rsid w:val="004512D5"/>
    <w:rsid w:val="00451D74"/>
    <w:rsid w:val="00451FF4"/>
    <w:rsid w:val="004522FA"/>
    <w:rsid w:val="00452673"/>
    <w:rsid w:val="00452709"/>
    <w:rsid w:val="00452F40"/>
    <w:rsid w:val="004535A9"/>
    <w:rsid w:val="004550D2"/>
    <w:rsid w:val="00455392"/>
    <w:rsid w:val="004555DB"/>
    <w:rsid w:val="004568CC"/>
    <w:rsid w:val="00456E73"/>
    <w:rsid w:val="004573D4"/>
    <w:rsid w:val="004573EF"/>
    <w:rsid w:val="00457E78"/>
    <w:rsid w:val="00457FF5"/>
    <w:rsid w:val="004601FF"/>
    <w:rsid w:val="0046032C"/>
    <w:rsid w:val="004616A8"/>
    <w:rsid w:val="00461D0F"/>
    <w:rsid w:val="00462837"/>
    <w:rsid w:val="00462F9E"/>
    <w:rsid w:val="004630EB"/>
    <w:rsid w:val="00463632"/>
    <w:rsid w:val="004646DF"/>
    <w:rsid w:val="004650CB"/>
    <w:rsid w:val="00465187"/>
    <w:rsid w:val="00465343"/>
    <w:rsid w:val="004654BA"/>
    <w:rsid w:val="00465C8B"/>
    <w:rsid w:val="00466BE5"/>
    <w:rsid w:val="0046762A"/>
    <w:rsid w:val="00467982"/>
    <w:rsid w:val="004704B7"/>
    <w:rsid w:val="00471581"/>
    <w:rsid w:val="00471A2A"/>
    <w:rsid w:val="004730C8"/>
    <w:rsid w:val="004732EF"/>
    <w:rsid w:val="0047398A"/>
    <w:rsid w:val="00474059"/>
    <w:rsid w:val="004740BB"/>
    <w:rsid w:val="004742E8"/>
    <w:rsid w:val="004748BE"/>
    <w:rsid w:val="00475BEB"/>
    <w:rsid w:val="00476CE5"/>
    <w:rsid w:val="00476F36"/>
    <w:rsid w:val="004773FF"/>
    <w:rsid w:val="004800FB"/>
    <w:rsid w:val="00480374"/>
    <w:rsid w:val="004806B9"/>
    <w:rsid w:val="00480AE9"/>
    <w:rsid w:val="0048163B"/>
    <w:rsid w:val="00482623"/>
    <w:rsid w:val="004827A7"/>
    <w:rsid w:val="00482FFC"/>
    <w:rsid w:val="00483552"/>
    <w:rsid w:val="00483E72"/>
    <w:rsid w:val="004845A0"/>
    <w:rsid w:val="00484931"/>
    <w:rsid w:val="0048640E"/>
    <w:rsid w:val="00486C3B"/>
    <w:rsid w:val="00486CAC"/>
    <w:rsid w:val="00486DAA"/>
    <w:rsid w:val="00486FCB"/>
    <w:rsid w:val="00487200"/>
    <w:rsid w:val="00487815"/>
    <w:rsid w:val="0048781D"/>
    <w:rsid w:val="00490C83"/>
    <w:rsid w:val="004917F8"/>
    <w:rsid w:val="004921B4"/>
    <w:rsid w:val="004929D0"/>
    <w:rsid w:val="0049413B"/>
    <w:rsid w:val="00494DC0"/>
    <w:rsid w:val="004952F3"/>
    <w:rsid w:val="00495852"/>
    <w:rsid w:val="00495A37"/>
    <w:rsid w:val="00497008"/>
    <w:rsid w:val="004973D2"/>
    <w:rsid w:val="0049784A"/>
    <w:rsid w:val="004A0A8D"/>
    <w:rsid w:val="004A10A7"/>
    <w:rsid w:val="004A11C6"/>
    <w:rsid w:val="004A1218"/>
    <w:rsid w:val="004A127E"/>
    <w:rsid w:val="004A2194"/>
    <w:rsid w:val="004A2451"/>
    <w:rsid w:val="004A2570"/>
    <w:rsid w:val="004A28B0"/>
    <w:rsid w:val="004A28FC"/>
    <w:rsid w:val="004A2AA3"/>
    <w:rsid w:val="004A2D8C"/>
    <w:rsid w:val="004A2F56"/>
    <w:rsid w:val="004A3F94"/>
    <w:rsid w:val="004A40E7"/>
    <w:rsid w:val="004A437C"/>
    <w:rsid w:val="004A50AE"/>
    <w:rsid w:val="004A5FE6"/>
    <w:rsid w:val="004A64CA"/>
    <w:rsid w:val="004A6579"/>
    <w:rsid w:val="004A746C"/>
    <w:rsid w:val="004A76FD"/>
    <w:rsid w:val="004B0886"/>
    <w:rsid w:val="004B123F"/>
    <w:rsid w:val="004B1923"/>
    <w:rsid w:val="004B258C"/>
    <w:rsid w:val="004B2597"/>
    <w:rsid w:val="004B2DCC"/>
    <w:rsid w:val="004B33F8"/>
    <w:rsid w:val="004B3494"/>
    <w:rsid w:val="004B3E81"/>
    <w:rsid w:val="004B3E9B"/>
    <w:rsid w:val="004B4623"/>
    <w:rsid w:val="004B4D89"/>
    <w:rsid w:val="004B5D15"/>
    <w:rsid w:val="004B72F7"/>
    <w:rsid w:val="004B74E5"/>
    <w:rsid w:val="004B75C6"/>
    <w:rsid w:val="004B7D50"/>
    <w:rsid w:val="004C0770"/>
    <w:rsid w:val="004C0D19"/>
    <w:rsid w:val="004C0EFD"/>
    <w:rsid w:val="004C1160"/>
    <w:rsid w:val="004C1FE7"/>
    <w:rsid w:val="004C2232"/>
    <w:rsid w:val="004C24E1"/>
    <w:rsid w:val="004C2570"/>
    <w:rsid w:val="004C2E59"/>
    <w:rsid w:val="004C2F0D"/>
    <w:rsid w:val="004C30CB"/>
    <w:rsid w:val="004C3188"/>
    <w:rsid w:val="004C32A6"/>
    <w:rsid w:val="004C332A"/>
    <w:rsid w:val="004C3DA1"/>
    <w:rsid w:val="004C4A99"/>
    <w:rsid w:val="004C4AFD"/>
    <w:rsid w:val="004C5037"/>
    <w:rsid w:val="004C68EF"/>
    <w:rsid w:val="004C6BD8"/>
    <w:rsid w:val="004C7555"/>
    <w:rsid w:val="004C779E"/>
    <w:rsid w:val="004D00FF"/>
    <w:rsid w:val="004D07E1"/>
    <w:rsid w:val="004D08D9"/>
    <w:rsid w:val="004D0908"/>
    <w:rsid w:val="004D0D6B"/>
    <w:rsid w:val="004D0DA2"/>
    <w:rsid w:val="004D13D9"/>
    <w:rsid w:val="004D162D"/>
    <w:rsid w:val="004D2992"/>
    <w:rsid w:val="004D3446"/>
    <w:rsid w:val="004D3BDC"/>
    <w:rsid w:val="004D3E97"/>
    <w:rsid w:val="004D3FFF"/>
    <w:rsid w:val="004D479C"/>
    <w:rsid w:val="004D4A11"/>
    <w:rsid w:val="004D4F8C"/>
    <w:rsid w:val="004D53C8"/>
    <w:rsid w:val="004D68A9"/>
    <w:rsid w:val="004D7757"/>
    <w:rsid w:val="004E128A"/>
    <w:rsid w:val="004E1627"/>
    <w:rsid w:val="004E1677"/>
    <w:rsid w:val="004E19C9"/>
    <w:rsid w:val="004E1C40"/>
    <w:rsid w:val="004E1E03"/>
    <w:rsid w:val="004E24FD"/>
    <w:rsid w:val="004E2752"/>
    <w:rsid w:val="004E293B"/>
    <w:rsid w:val="004E2FBD"/>
    <w:rsid w:val="004E35AC"/>
    <w:rsid w:val="004E35CB"/>
    <w:rsid w:val="004E39C0"/>
    <w:rsid w:val="004E4265"/>
    <w:rsid w:val="004E4A0F"/>
    <w:rsid w:val="004E568C"/>
    <w:rsid w:val="004E56E8"/>
    <w:rsid w:val="004E58F0"/>
    <w:rsid w:val="004E5CEA"/>
    <w:rsid w:val="004E6472"/>
    <w:rsid w:val="004E6D8D"/>
    <w:rsid w:val="004E7390"/>
    <w:rsid w:val="004E7A24"/>
    <w:rsid w:val="004E7EB0"/>
    <w:rsid w:val="004F17AB"/>
    <w:rsid w:val="004F1807"/>
    <w:rsid w:val="004F2A8D"/>
    <w:rsid w:val="004F2B93"/>
    <w:rsid w:val="004F2BFE"/>
    <w:rsid w:val="004F35FA"/>
    <w:rsid w:val="004F3DA7"/>
    <w:rsid w:val="004F5371"/>
    <w:rsid w:val="004F5609"/>
    <w:rsid w:val="004F6006"/>
    <w:rsid w:val="004F6A14"/>
    <w:rsid w:val="004F782D"/>
    <w:rsid w:val="00500482"/>
    <w:rsid w:val="005004B6"/>
    <w:rsid w:val="00500715"/>
    <w:rsid w:val="005007F8"/>
    <w:rsid w:val="005008CE"/>
    <w:rsid w:val="00500B29"/>
    <w:rsid w:val="00500E07"/>
    <w:rsid w:val="00500F23"/>
    <w:rsid w:val="005011D0"/>
    <w:rsid w:val="005017AC"/>
    <w:rsid w:val="0050189C"/>
    <w:rsid w:val="00502418"/>
    <w:rsid w:val="005025A9"/>
    <w:rsid w:val="00502B59"/>
    <w:rsid w:val="005037DB"/>
    <w:rsid w:val="00503B77"/>
    <w:rsid w:val="00503FAE"/>
    <w:rsid w:val="00504071"/>
    <w:rsid w:val="005042D6"/>
    <w:rsid w:val="00504988"/>
    <w:rsid w:val="005052F8"/>
    <w:rsid w:val="00505EEB"/>
    <w:rsid w:val="00505F1C"/>
    <w:rsid w:val="0050689E"/>
    <w:rsid w:val="00506E6D"/>
    <w:rsid w:val="0050709B"/>
    <w:rsid w:val="005071FE"/>
    <w:rsid w:val="00507D4A"/>
    <w:rsid w:val="00507FAD"/>
    <w:rsid w:val="00510467"/>
    <w:rsid w:val="005104AC"/>
    <w:rsid w:val="00510666"/>
    <w:rsid w:val="005106A3"/>
    <w:rsid w:val="005134E7"/>
    <w:rsid w:val="005135A8"/>
    <w:rsid w:val="00514044"/>
    <w:rsid w:val="00515ED5"/>
    <w:rsid w:val="00515FA5"/>
    <w:rsid w:val="005161E2"/>
    <w:rsid w:val="00516930"/>
    <w:rsid w:val="00516941"/>
    <w:rsid w:val="00517421"/>
    <w:rsid w:val="005175EE"/>
    <w:rsid w:val="00520625"/>
    <w:rsid w:val="00520DD2"/>
    <w:rsid w:val="00521D8C"/>
    <w:rsid w:val="00521F39"/>
    <w:rsid w:val="005220AE"/>
    <w:rsid w:val="005221C6"/>
    <w:rsid w:val="00522423"/>
    <w:rsid w:val="0052276F"/>
    <w:rsid w:val="005227FE"/>
    <w:rsid w:val="005228A2"/>
    <w:rsid w:val="005236FD"/>
    <w:rsid w:val="005237ED"/>
    <w:rsid w:val="00523DD9"/>
    <w:rsid w:val="00524278"/>
    <w:rsid w:val="005250A3"/>
    <w:rsid w:val="00525B85"/>
    <w:rsid w:val="00525CF6"/>
    <w:rsid w:val="00526E4E"/>
    <w:rsid w:val="00530128"/>
    <w:rsid w:val="0053053A"/>
    <w:rsid w:val="00530B84"/>
    <w:rsid w:val="00530EDA"/>
    <w:rsid w:val="005310B9"/>
    <w:rsid w:val="0053123D"/>
    <w:rsid w:val="0053131F"/>
    <w:rsid w:val="0053152E"/>
    <w:rsid w:val="00532311"/>
    <w:rsid w:val="00534144"/>
    <w:rsid w:val="00534F50"/>
    <w:rsid w:val="00535544"/>
    <w:rsid w:val="0053640A"/>
    <w:rsid w:val="00536647"/>
    <w:rsid w:val="00536865"/>
    <w:rsid w:val="005368D8"/>
    <w:rsid w:val="00536EC4"/>
    <w:rsid w:val="0053745E"/>
    <w:rsid w:val="005378C6"/>
    <w:rsid w:val="00537DBC"/>
    <w:rsid w:val="00537FA2"/>
    <w:rsid w:val="0054047A"/>
    <w:rsid w:val="00540523"/>
    <w:rsid w:val="00541BAB"/>
    <w:rsid w:val="00541C85"/>
    <w:rsid w:val="00542410"/>
    <w:rsid w:val="005428BF"/>
    <w:rsid w:val="005432C5"/>
    <w:rsid w:val="005433EA"/>
    <w:rsid w:val="005434C4"/>
    <w:rsid w:val="0054444A"/>
    <w:rsid w:val="005444EE"/>
    <w:rsid w:val="0054509F"/>
    <w:rsid w:val="00545863"/>
    <w:rsid w:val="005458A5"/>
    <w:rsid w:val="00545929"/>
    <w:rsid w:val="00545E41"/>
    <w:rsid w:val="0054652F"/>
    <w:rsid w:val="0054696B"/>
    <w:rsid w:val="00546F4C"/>
    <w:rsid w:val="00547011"/>
    <w:rsid w:val="00547661"/>
    <w:rsid w:val="0054766D"/>
    <w:rsid w:val="00547803"/>
    <w:rsid w:val="00547928"/>
    <w:rsid w:val="00547D5F"/>
    <w:rsid w:val="00550FA9"/>
    <w:rsid w:val="005512F1"/>
    <w:rsid w:val="0055170D"/>
    <w:rsid w:val="00551AA3"/>
    <w:rsid w:val="00551FB4"/>
    <w:rsid w:val="005522BA"/>
    <w:rsid w:val="005526C9"/>
    <w:rsid w:val="00552722"/>
    <w:rsid w:val="00552CF0"/>
    <w:rsid w:val="00553242"/>
    <w:rsid w:val="005536C7"/>
    <w:rsid w:val="00553884"/>
    <w:rsid w:val="00553F53"/>
    <w:rsid w:val="00554153"/>
    <w:rsid w:val="00554AF8"/>
    <w:rsid w:val="005550D8"/>
    <w:rsid w:val="00555A30"/>
    <w:rsid w:val="00555F10"/>
    <w:rsid w:val="0055613B"/>
    <w:rsid w:val="0055635A"/>
    <w:rsid w:val="0055680E"/>
    <w:rsid w:val="00556F8E"/>
    <w:rsid w:val="005574CD"/>
    <w:rsid w:val="005575BE"/>
    <w:rsid w:val="005577DF"/>
    <w:rsid w:val="0055784C"/>
    <w:rsid w:val="005578FE"/>
    <w:rsid w:val="00557D9C"/>
    <w:rsid w:val="0056090F"/>
    <w:rsid w:val="00561038"/>
    <w:rsid w:val="00561779"/>
    <w:rsid w:val="005617CA"/>
    <w:rsid w:val="005618D6"/>
    <w:rsid w:val="00562077"/>
    <w:rsid w:val="005622DB"/>
    <w:rsid w:val="005623E8"/>
    <w:rsid w:val="00562EE6"/>
    <w:rsid w:val="005630C2"/>
    <w:rsid w:val="00563958"/>
    <w:rsid w:val="00563AC1"/>
    <w:rsid w:val="005656ED"/>
    <w:rsid w:val="005669B5"/>
    <w:rsid w:val="005671C2"/>
    <w:rsid w:val="005679F3"/>
    <w:rsid w:val="00570171"/>
    <w:rsid w:val="00570281"/>
    <w:rsid w:val="00570A01"/>
    <w:rsid w:val="0057196A"/>
    <w:rsid w:val="00571A5B"/>
    <w:rsid w:val="00572550"/>
    <w:rsid w:val="00572894"/>
    <w:rsid w:val="00572ABF"/>
    <w:rsid w:val="00572C52"/>
    <w:rsid w:val="00572C69"/>
    <w:rsid w:val="005732BB"/>
    <w:rsid w:val="00573547"/>
    <w:rsid w:val="00574143"/>
    <w:rsid w:val="00574403"/>
    <w:rsid w:val="005744F7"/>
    <w:rsid w:val="00574A5F"/>
    <w:rsid w:val="00574C87"/>
    <w:rsid w:val="0057500F"/>
    <w:rsid w:val="00576412"/>
    <w:rsid w:val="0057676B"/>
    <w:rsid w:val="00576CA5"/>
    <w:rsid w:val="00576CA6"/>
    <w:rsid w:val="0057701E"/>
    <w:rsid w:val="00577045"/>
    <w:rsid w:val="00577684"/>
    <w:rsid w:val="00577EBD"/>
    <w:rsid w:val="0058070C"/>
    <w:rsid w:val="00580AF6"/>
    <w:rsid w:val="00580EAE"/>
    <w:rsid w:val="00581001"/>
    <w:rsid w:val="00581310"/>
    <w:rsid w:val="00581562"/>
    <w:rsid w:val="00582E67"/>
    <w:rsid w:val="005831E8"/>
    <w:rsid w:val="00583B37"/>
    <w:rsid w:val="00583DA3"/>
    <w:rsid w:val="00584008"/>
    <w:rsid w:val="005842BD"/>
    <w:rsid w:val="0058472F"/>
    <w:rsid w:val="00584955"/>
    <w:rsid w:val="00584AC9"/>
    <w:rsid w:val="00584EB1"/>
    <w:rsid w:val="00584ED5"/>
    <w:rsid w:val="00586402"/>
    <w:rsid w:val="005874D6"/>
    <w:rsid w:val="0058753E"/>
    <w:rsid w:val="00587B9C"/>
    <w:rsid w:val="00587C95"/>
    <w:rsid w:val="00587D6F"/>
    <w:rsid w:val="00591971"/>
    <w:rsid w:val="00591A19"/>
    <w:rsid w:val="00591F17"/>
    <w:rsid w:val="00592600"/>
    <w:rsid w:val="00592CBE"/>
    <w:rsid w:val="00592F30"/>
    <w:rsid w:val="005930B4"/>
    <w:rsid w:val="00593AC7"/>
    <w:rsid w:val="00595037"/>
    <w:rsid w:val="00596D62"/>
    <w:rsid w:val="00596F69"/>
    <w:rsid w:val="00597062"/>
    <w:rsid w:val="005973DA"/>
    <w:rsid w:val="005A1852"/>
    <w:rsid w:val="005A1986"/>
    <w:rsid w:val="005A222C"/>
    <w:rsid w:val="005A27D7"/>
    <w:rsid w:val="005A39F6"/>
    <w:rsid w:val="005A425C"/>
    <w:rsid w:val="005A440D"/>
    <w:rsid w:val="005A48C6"/>
    <w:rsid w:val="005A4D1E"/>
    <w:rsid w:val="005A50E7"/>
    <w:rsid w:val="005A545F"/>
    <w:rsid w:val="005A5995"/>
    <w:rsid w:val="005A5D32"/>
    <w:rsid w:val="005A5E18"/>
    <w:rsid w:val="005A6351"/>
    <w:rsid w:val="005A73ED"/>
    <w:rsid w:val="005A7A6F"/>
    <w:rsid w:val="005A7BF2"/>
    <w:rsid w:val="005B0FC4"/>
    <w:rsid w:val="005B1422"/>
    <w:rsid w:val="005B190E"/>
    <w:rsid w:val="005B1FB9"/>
    <w:rsid w:val="005B2434"/>
    <w:rsid w:val="005B2981"/>
    <w:rsid w:val="005B2CAE"/>
    <w:rsid w:val="005B335F"/>
    <w:rsid w:val="005B3AF2"/>
    <w:rsid w:val="005B3B93"/>
    <w:rsid w:val="005B42C6"/>
    <w:rsid w:val="005B45B5"/>
    <w:rsid w:val="005B52CE"/>
    <w:rsid w:val="005B5DBE"/>
    <w:rsid w:val="005B658F"/>
    <w:rsid w:val="005B65EB"/>
    <w:rsid w:val="005B6BD7"/>
    <w:rsid w:val="005C00E7"/>
    <w:rsid w:val="005C041F"/>
    <w:rsid w:val="005C096E"/>
    <w:rsid w:val="005C18AD"/>
    <w:rsid w:val="005C1948"/>
    <w:rsid w:val="005C2B2D"/>
    <w:rsid w:val="005C2EEA"/>
    <w:rsid w:val="005C3127"/>
    <w:rsid w:val="005C3361"/>
    <w:rsid w:val="005C3A51"/>
    <w:rsid w:val="005C3D3C"/>
    <w:rsid w:val="005C3ECD"/>
    <w:rsid w:val="005C40DF"/>
    <w:rsid w:val="005C47F4"/>
    <w:rsid w:val="005C50E9"/>
    <w:rsid w:val="005C5D47"/>
    <w:rsid w:val="005C60C2"/>
    <w:rsid w:val="005C6226"/>
    <w:rsid w:val="005C65CD"/>
    <w:rsid w:val="005C665A"/>
    <w:rsid w:val="005C6959"/>
    <w:rsid w:val="005C6EE8"/>
    <w:rsid w:val="005C7105"/>
    <w:rsid w:val="005C7232"/>
    <w:rsid w:val="005C7835"/>
    <w:rsid w:val="005C79C2"/>
    <w:rsid w:val="005C7ED3"/>
    <w:rsid w:val="005D003F"/>
    <w:rsid w:val="005D0777"/>
    <w:rsid w:val="005D1511"/>
    <w:rsid w:val="005D2189"/>
    <w:rsid w:val="005D2343"/>
    <w:rsid w:val="005D240B"/>
    <w:rsid w:val="005D2606"/>
    <w:rsid w:val="005D2A14"/>
    <w:rsid w:val="005D34B5"/>
    <w:rsid w:val="005D399D"/>
    <w:rsid w:val="005D3B7F"/>
    <w:rsid w:val="005D3D6F"/>
    <w:rsid w:val="005D3F84"/>
    <w:rsid w:val="005D42F0"/>
    <w:rsid w:val="005D4463"/>
    <w:rsid w:val="005D4E15"/>
    <w:rsid w:val="005D514E"/>
    <w:rsid w:val="005D54B3"/>
    <w:rsid w:val="005D58BD"/>
    <w:rsid w:val="005D606C"/>
    <w:rsid w:val="005D6206"/>
    <w:rsid w:val="005D6D4A"/>
    <w:rsid w:val="005D6F5F"/>
    <w:rsid w:val="005D7058"/>
    <w:rsid w:val="005D77A5"/>
    <w:rsid w:val="005D7988"/>
    <w:rsid w:val="005E016A"/>
    <w:rsid w:val="005E0489"/>
    <w:rsid w:val="005E1181"/>
    <w:rsid w:val="005E11B7"/>
    <w:rsid w:val="005E179A"/>
    <w:rsid w:val="005E19D2"/>
    <w:rsid w:val="005E1FFB"/>
    <w:rsid w:val="005E276C"/>
    <w:rsid w:val="005E2D1F"/>
    <w:rsid w:val="005E2F6B"/>
    <w:rsid w:val="005E3187"/>
    <w:rsid w:val="005E3BD1"/>
    <w:rsid w:val="005E3DA2"/>
    <w:rsid w:val="005E4388"/>
    <w:rsid w:val="005E4452"/>
    <w:rsid w:val="005E45C3"/>
    <w:rsid w:val="005E4BD7"/>
    <w:rsid w:val="005E4E76"/>
    <w:rsid w:val="005E5D1F"/>
    <w:rsid w:val="005E6568"/>
    <w:rsid w:val="005E6A5F"/>
    <w:rsid w:val="005E6B2C"/>
    <w:rsid w:val="005E6E20"/>
    <w:rsid w:val="005E75DE"/>
    <w:rsid w:val="005F007B"/>
    <w:rsid w:val="005F0716"/>
    <w:rsid w:val="005F07F5"/>
    <w:rsid w:val="005F0882"/>
    <w:rsid w:val="005F29DD"/>
    <w:rsid w:val="005F3AA0"/>
    <w:rsid w:val="005F3F75"/>
    <w:rsid w:val="005F4026"/>
    <w:rsid w:val="005F43ED"/>
    <w:rsid w:val="005F4D5A"/>
    <w:rsid w:val="005F4EAE"/>
    <w:rsid w:val="005F556D"/>
    <w:rsid w:val="005F59E2"/>
    <w:rsid w:val="005F5AA6"/>
    <w:rsid w:val="005F6329"/>
    <w:rsid w:val="005F7141"/>
    <w:rsid w:val="005F72D3"/>
    <w:rsid w:val="005F7CCF"/>
    <w:rsid w:val="00600233"/>
    <w:rsid w:val="0060059E"/>
    <w:rsid w:val="006005BA"/>
    <w:rsid w:val="00601082"/>
    <w:rsid w:val="0060156A"/>
    <w:rsid w:val="00602791"/>
    <w:rsid w:val="00602ED5"/>
    <w:rsid w:val="0060374E"/>
    <w:rsid w:val="00603B1F"/>
    <w:rsid w:val="00605079"/>
    <w:rsid w:val="0060526E"/>
    <w:rsid w:val="00605F08"/>
    <w:rsid w:val="00605F72"/>
    <w:rsid w:val="00606186"/>
    <w:rsid w:val="00606624"/>
    <w:rsid w:val="00606C28"/>
    <w:rsid w:val="00606F3C"/>
    <w:rsid w:val="006070F0"/>
    <w:rsid w:val="00607DBF"/>
    <w:rsid w:val="0061103C"/>
    <w:rsid w:val="006114C9"/>
    <w:rsid w:val="00611818"/>
    <w:rsid w:val="00611DED"/>
    <w:rsid w:val="00611E16"/>
    <w:rsid w:val="00612B8B"/>
    <w:rsid w:val="00612BF8"/>
    <w:rsid w:val="006130E4"/>
    <w:rsid w:val="0061325B"/>
    <w:rsid w:val="00614C34"/>
    <w:rsid w:val="0061664F"/>
    <w:rsid w:val="00616685"/>
    <w:rsid w:val="00616CFF"/>
    <w:rsid w:val="006178A9"/>
    <w:rsid w:val="00617CB2"/>
    <w:rsid w:val="00617CDC"/>
    <w:rsid w:val="00620640"/>
    <w:rsid w:val="00620871"/>
    <w:rsid w:val="00621563"/>
    <w:rsid w:val="00622DC4"/>
    <w:rsid w:val="00623B4F"/>
    <w:rsid w:val="00623F56"/>
    <w:rsid w:val="0062484B"/>
    <w:rsid w:val="006269F7"/>
    <w:rsid w:val="00626A63"/>
    <w:rsid w:val="00626F40"/>
    <w:rsid w:val="00630331"/>
    <w:rsid w:val="006304CA"/>
    <w:rsid w:val="006305C3"/>
    <w:rsid w:val="00630806"/>
    <w:rsid w:val="00630BC2"/>
    <w:rsid w:val="00630E5C"/>
    <w:rsid w:val="00631E4E"/>
    <w:rsid w:val="00633991"/>
    <w:rsid w:val="00633BAA"/>
    <w:rsid w:val="00633BD3"/>
    <w:rsid w:val="00634D49"/>
    <w:rsid w:val="00635839"/>
    <w:rsid w:val="00635B19"/>
    <w:rsid w:val="00635D2E"/>
    <w:rsid w:val="00636893"/>
    <w:rsid w:val="00637756"/>
    <w:rsid w:val="006422AF"/>
    <w:rsid w:val="00642444"/>
    <w:rsid w:val="006427E2"/>
    <w:rsid w:val="00642F68"/>
    <w:rsid w:val="00643125"/>
    <w:rsid w:val="006432C2"/>
    <w:rsid w:val="00643339"/>
    <w:rsid w:val="006438C1"/>
    <w:rsid w:val="0064438B"/>
    <w:rsid w:val="00645457"/>
    <w:rsid w:val="00645BE5"/>
    <w:rsid w:val="00645FB3"/>
    <w:rsid w:val="0064638E"/>
    <w:rsid w:val="0064664B"/>
    <w:rsid w:val="006466C9"/>
    <w:rsid w:val="0064697C"/>
    <w:rsid w:val="00646D49"/>
    <w:rsid w:val="00647657"/>
    <w:rsid w:val="00647A60"/>
    <w:rsid w:val="0065042F"/>
    <w:rsid w:val="00651242"/>
    <w:rsid w:val="0065126C"/>
    <w:rsid w:val="00651926"/>
    <w:rsid w:val="00651AAB"/>
    <w:rsid w:val="00651D8C"/>
    <w:rsid w:val="006521DA"/>
    <w:rsid w:val="00652648"/>
    <w:rsid w:val="00652DC0"/>
    <w:rsid w:val="006531EE"/>
    <w:rsid w:val="00654112"/>
    <w:rsid w:val="006549D1"/>
    <w:rsid w:val="00654ABF"/>
    <w:rsid w:val="00654E1D"/>
    <w:rsid w:val="006554A0"/>
    <w:rsid w:val="0065572A"/>
    <w:rsid w:val="0065579D"/>
    <w:rsid w:val="00655E74"/>
    <w:rsid w:val="00655F49"/>
    <w:rsid w:val="0065601B"/>
    <w:rsid w:val="00656795"/>
    <w:rsid w:val="0066092F"/>
    <w:rsid w:val="00661912"/>
    <w:rsid w:val="00661A44"/>
    <w:rsid w:val="00661B41"/>
    <w:rsid w:val="00662631"/>
    <w:rsid w:val="006626A2"/>
    <w:rsid w:val="0066371C"/>
    <w:rsid w:val="00663764"/>
    <w:rsid w:val="006642A1"/>
    <w:rsid w:val="006642AF"/>
    <w:rsid w:val="006644DC"/>
    <w:rsid w:val="00664A4A"/>
    <w:rsid w:val="00665E72"/>
    <w:rsid w:val="006661BC"/>
    <w:rsid w:val="00666647"/>
    <w:rsid w:val="00666B36"/>
    <w:rsid w:val="00666BD3"/>
    <w:rsid w:val="006672CD"/>
    <w:rsid w:val="006674B2"/>
    <w:rsid w:val="00667C3C"/>
    <w:rsid w:val="00670B49"/>
    <w:rsid w:val="0067137C"/>
    <w:rsid w:val="00672073"/>
    <w:rsid w:val="00672C15"/>
    <w:rsid w:val="00672C9B"/>
    <w:rsid w:val="00672E4F"/>
    <w:rsid w:val="006733B2"/>
    <w:rsid w:val="00673A84"/>
    <w:rsid w:val="00673F48"/>
    <w:rsid w:val="0067426D"/>
    <w:rsid w:val="006749F0"/>
    <w:rsid w:val="00674F2A"/>
    <w:rsid w:val="006755A7"/>
    <w:rsid w:val="00675DDA"/>
    <w:rsid w:val="00676508"/>
    <w:rsid w:val="006769F2"/>
    <w:rsid w:val="00676B99"/>
    <w:rsid w:val="006771D6"/>
    <w:rsid w:val="00680DD0"/>
    <w:rsid w:val="00680F63"/>
    <w:rsid w:val="006821EF"/>
    <w:rsid w:val="006826B6"/>
    <w:rsid w:val="00682BBE"/>
    <w:rsid w:val="00683406"/>
    <w:rsid w:val="00683FB1"/>
    <w:rsid w:val="00684837"/>
    <w:rsid w:val="00684B29"/>
    <w:rsid w:val="006856C3"/>
    <w:rsid w:val="00685A45"/>
    <w:rsid w:val="00685C72"/>
    <w:rsid w:val="00686176"/>
    <w:rsid w:val="00686714"/>
    <w:rsid w:val="00686E39"/>
    <w:rsid w:val="00686FC4"/>
    <w:rsid w:val="00687599"/>
    <w:rsid w:val="006878A3"/>
    <w:rsid w:val="00687A2D"/>
    <w:rsid w:val="00687CE4"/>
    <w:rsid w:val="0069010C"/>
    <w:rsid w:val="00690618"/>
    <w:rsid w:val="00690886"/>
    <w:rsid w:val="006908B4"/>
    <w:rsid w:val="0069090C"/>
    <w:rsid w:val="00690C5B"/>
    <w:rsid w:val="00691870"/>
    <w:rsid w:val="006918B0"/>
    <w:rsid w:val="00691AA0"/>
    <w:rsid w:val="006925C7"/>
    <w:rsid w:val="00692926"/>
    <w:rsid w:val="00693C0D"/>
    <w:rsid w:val="006951A3"/>
    <w:rsid w:val="006951CE"/>
    <w:rsid w:val="00695737"/>
    <w:rsid w:val="00695C8F"/>
    <w:rsid w:val="00695E9C"/>
    <w:rsid w:val="0069611E"/>
    <w:rsid w:val="00696210"/>
    <w:rsid w:val="0069656D"/>
    <w:rsid w:val="00696CFC"/>
    <w:rsid w:val="00696D66"/>
    <w:rsid w:val="00696ED9"/>
    <w:rsid w:val="00696F8C"/>
    <w:rsid w:val="006973B7"/>
    <w:rsid w:val="006974EE"/>
    <w:rsid w:val="006A0A90"/>
    <w:rsid w:val="006A0AF6"/>
    <w:rsid w:val="006A10E3"/>
    <w:rsid w:val="006A147F"/>
    <w:rsid w:val="006A1887"/>
    <w:rsid w:val="006A1AE3"/>
    <w:rsid w:val="006A1CC7"/>
    <w:rsid w:val="006A1FD9"/>
    <w:rsid w:val="006A2169"/>
    <w:rsid w:val="006A22AF"/>
    <w:rsid w:val="006A25D4"/>
    <w:rsid w:val="006A25FD"/>
    <w:rsid w:val="006A2A08"/>
    <w:rsid w:val="006A3677"/>
    <w:rsid w:val="006A4EF6"/>
    <w:rsid w:val="006A4F58"/>
    <w:rsid w:val="006A576C"/>
    <w:rsid w:val="006A57AC"/>
    <w:rsid w:val="006A5E5F"/>
    <w:rsid w:val="006A5F31"/>
    <w:rsid w:val="006A60F2"/>
    <w:rsid w:val="006A66FC"/>
    <w:rsid w:val="006A670C"/>
    <w:rsid w:val="006A7034"/>
    <w:rsid w:val="006A7A3E"/>
    <w:rsid w:val="006B0567"/>
    <w:rsid w:val="006B181B"/>
    <w:rsid w:val="006B1ACF"/>
    <w:rsid w:val="006B1F36"/>
    <w:rsid w:val="006B21DC"/>
    <w:rsid w:val="006B2819"/>
    <w:rsid w:val="006B2856"/>
    <w:rsid w:val="006B2EE2"/>
    <w:rsid w:val="006B3B5D"/>
    <w:rsid w:val="006B3C24"/>
    <w:rsid w:val="006B476B"/>
    <w:rsid w:val="006B5752"/>
    <w:rsid w:val="006B5A00"/>
    <w:rsid w:val="006B5D76"/>
    <w:rsid w:val="006B5E99"/>
    <w:rsid w:val="006B6968"/>
    <w:rsid w:val="006B70A7"/>
    <w:rsid w:val="006B74AC"/>
    <w:rsid w:val="006B7B86"/>
    <w:rsid w:val="006B7C25"/>
    <w:rsid w:val="006C07D7"/>
    <w:rsid w:val="006C0F82"/>
    <w:rsid w:val="006C16E8"/>
    <w:rsid w:val="006C1C84"/>
    <w:rsid w:val="006C204A"/>
    <w:rsid w:val="006C283B"/>
    <w:rsid w:val="006C2E0E"/>
    <w:rsid w:val="006C2E73"/>
    <w:rsid w:val="006C33BA"/>
    <w:rsid w:val="006C5293"/>
    <w:rsid w:val="006C6282"/>
    <w:rsid w:val="006C647A"/>
    <w:rsid w:val="006C6D90"/>
    <w:rsid w:val="006C75DF"/>
    <w:rsid w:val="006D01E6"/>
    <w:rsid w:val="006D032E"/>
    <w:rsid w:val="006D184A"/>
    <w:rsid w:val="006D1940"/>
    <w:rsid w:val="006D2798"/>
    <w:rsid w:val="006D292D"/>
    <w:rsid w:val="006D2A64"/>
    <w:rsid w:val="006D3076"/>
    <w:rsid w:val="006D3165"/>
    <w:rsid w:val="006D4384"/>
    <w:rsid w:val="006D461E"/>
    <w:rsid w:val="006D4759"/>
    <w:rsid w:val="006D513B"/>
    <w:rsid w:val="006D5284"/>
    <w:rsid w:val="006D542B"/>
    <w:rsid w:val="006D559D"/>
    <w:rsid w:val="006D6484"/>
    <w:rsid w:val="006D65C8"/>
    <w:rsid w:val="006D6863"/>
    <w:rsid w:val="006D6DD5"/>
    <w:rsid w:val="006D701C"/>
    <w:rsid w:val="006D7165"/>
    <w:rsid w:val="006D758D"/>
    <w:rsid w:val="006D7A29"/>
    <w:rsid w:val="006D7FA3"/>
    <w:rsid w:val="006E0B39"/>
    <w:rsid w:val="006E0EBD"/>
    <w:rsid w:val="006E0FB3"/>
    <w:rsid w:val="006E182C"/>
    <w:rsid w:val="006E1A54"/>
    <w:rsid w:val="006E1D93"/>
    <w:rsid w:val="006E22CB"/>
    <w:rsid w:val="006E3436"/>
    <w:rsid w:val="006E3C57"/>
    <w:rsid w:val="006E3F51"/>
    <w:rsid w:val="006E3FB9"/>
    <w:rsid w:val="006E4883"/>
    <w:rsid w:val="006E5055"/>
    <w:rsid w:val="006E553F"/>
    <w:rsid w:val="006E5602"/>
    <w:rsid w:val="006E584C"/>
    <w:rsid w:val="006E5953"/>
    <w:rsid w:val="006E5A61"/>
    <w:rsid w:val="006E6013"/>
    <w:rsid w:val="006E62D5"/>
    <w:rsid w:val="006E66C4"/>
    <w:rsid w:val="006E6C65"/>
    <w:rsid w:val="006E7271"/>
    <w:rsid w:val="006E75B3"/>
    <w:rsid w:val="006E76A6"/>
    <w:rsid w:val="006E78A9"/>
    <w:rsid w:val="006E7C5D"/>
    <w:rsid w:val="006E7FDD"/>
    <w:rsid w:val="006F067E"/>
    <w:rsid w:val="006F0A36"/>
    <w:rsid w:val="006F0BA3"/>
    <w:rsid w:val="006F0DFE"/>
    <w:rsid w:val="006F155F"/>
    <w:rsid w:val="006F1FF6"/>
    <w:rsid w:val="006F22CA"/>
    <w:rsid w:val="006F3757"/>
    <w:rsid w:val="006F3F8F"/>
    <w:rsid w:val="006F4625"/>
    <w:rsid w:val="006F4766"/>
    <w:rsid w:val="006F596B"/>
    <w:rsid w:val="006F677C"/>
    <w:rsid w:val="006F68D7"/>
    <w:rsid w:val="006F6C4E"/>
    <w:rsid w:val="006F72F6"/>
    <w:rsid w:val="006F7FB0"/>
    <w:rsid w:val="0070090A"/>
    <w:rsid w:val="00702637"/>
    <w:rsid w:val="00702687"/>
    <w:rsid w:val="00702CA4"/>
    <w:rsid w:val="007036AB"/>
    <w:rsid w:val="00703E7F"/>
    <w:rsid w:val="00705AF9"/>
    <w:rsid w:val="00705C17"/>
    <w:rsid w:val="00706718"/>
    <w:rsid w:val="007069D3"/>
    <w:rsid w:val="00706F26"/>
    <w:rsid w:val="007073CE"/>
    <w:rsid w:val="007074FA"/>
    <w:rsid w:val="00707930"/>
    <w:rsid w:val="00707F4C"/>
    <w:rsid w:val="00710BF3"/>
    <w:rsid w:val="00710D9B"/>
    <w:rsid w:val="00711029"/>
    <w:rsid w:val="00711B1D"/>
    <w:rsid w:val="00711C19"/>
    <w:rsid w:val="00712023"/>
    <w:rsid w:val="007134F0"/>
    <w:rsid w:val="00713F8F"/>
    <w:rsid w:val="00714690"/>
    <w:rsid w:val="007146F0"/>
    <w:rsid w:val="00714F91"/>
    <w:rsid w:val="00715AFE"/>
    <w:rsid w:val="007162F8"/>
    <w:rsid w:val="00716467"/>
    <w:rsid w:val="007165BA"/>
    <w:rsid w:val="007173D6"/>
    <w:rsid w:val="00717555"/>
    <w:rsid w:val="007179E0"/>
    <w:rsid w:val="00717D8E"/>
    <w:rsid w:val="00720126"/>
    <w:rsid w:val="0072048E"/>
    <w:rsid w:val="00720CA7"/>
    <w:rsid w:val="00721363"/>
    <w:rsid w:val="00722B94"/>
    <w:rsid w:val="00723564"/>
    <w:rsid w:val="007238E2"/>
    <w:rsid w:val="00723B7B"/>
    <w:rsid w:val="00723FBE"/>
    <w:rsid w:val="007242BC"/>
    <w:rsid w:val="00725200"/>
    <w:rsid w:val="007253DA"/>
    <w:rsid w:val="0072558F"/>
    <w:rsid w:val="00725610"/>
    <w:rsid w:val="00725884"/>
    <w:rsid w:val="00726AAB"/>
    <w:rsid w:val="00726BEB"/>
    <w:rsid w:val="00727A97"/>
    <w:rsid w:val="00727C24"/>
    <w:rsid w:val="007305E1"/>
    <w:rsid w:val="00730721"/>
    <w:rsid w:val="00730779"/>
    <w:rsid w:val="00730B10"/>
    <w:rsid w:val="007311A6"/>
    <w:rsid w:val="007312B4"/>
    <w:rsid w:val="007312BF"/>
    <w:rsid w:val="00731640"/>
    <w:rsid w:val="007317DF"/>
    <w:rsid w:val="007318A3"/>
    <w:rsid w:val="00731BD7"/>
    <w:rsid w:val="00731FC3"/>
    <w:rsid w:val="00733B65"/>
    <w:rsid w:val="00733E32"/>
    <w:rsid w:val="007340AF"/>
    <w:rsid w:val="007340FF"/>
    <w:rsid w:val="00734630"/>
    <w:rsid w:val="00734D4D"/>
    <w:rsid w:val="00734F22"/>
    <w:rsid w:val="007350E8"/>
    <w:rsid w:val="00735AF3"/>
    <w:rsid w:val="00735C1E"/>
    <w:rsid w:val="00735F8A"/>
    <w:rsid w:val="0073625D"/>
    <w:rsid w:val="007367AA"/>
    <w:rsid w:val="007404BB"/>
    <w:rsid w:val="007408F9"/>
    <w:rsid w:val="00741261"/>
    <w:rsid w:val="00741493"/>
    <w:rsid w:val="00741EE5"/>
    <w:rsid w:val="00741FD4"/>
    <w:rsid w:val="00742E88"/>
    <w:rsid w:val="00743050"/>
    <w:rsid w:val="00743B3C"/>
    <w:rsid w:val="00744896"/>
    <w:rsid w:val="00744CBC"/>
    <w:rsid w:val="00744F68"/>
    <w:rsid w:val="0074505A"/>
    <w:rsid w:val="00746221"/>
    <w:rsid w:val="00746836"/>
    <w:rsid w:val="00746C20"/>
    <w:rsid w:val="00747210"/>
    <w:rsid w:val="007476BA"/>
    <w:rsid w:val="00747B86"/>
    <w:rsid w:val="0075112E"/>
    <w:rsid w:val="007511D9"/>
    <w:rsid w:val="0075129F"/>
    <w:rsid w:val="00751DE0"/>
    <w:rsid w:val="007523BE"/>
    <w:rsid w:val="00753A42"/>
    <w:rsid w:val="00753E24"/>
    <w:rsid w:val="007548C4"/>
    <w:rsid w:val="00755DB0"/>
    <w:rsid w:val="007564DA"/>
    <w:rsid w:val="00756A91"/>
    <w:rsid w:val="0075784B"/>
    <w:rsid w:val="00757C8E"/>
    <w:rsid w:val="00757CAF"/>
    <w:rsid w:val="00760278"/>
    <w:rsid w:val="0076041C"/>
    <w:rsid w:val="0076077A"/>
    <w:rsid w:val="007617AD"/>
    <w:rsid w:val="00761886"/>
    <w:rsid w:val="00761BD5"/>
    <w:rsid w:val="00761D8F"/>
    <w:rsid w:val="00761DE6"/>
    <w:rsid w:val="007620B1"/>
    <w:rsid w:val="007621B7"/>
    <w:rsid w:val="0076299F"/>
    <w:rsid w:val="00762F27"/>
    <w:rsid w:val="007630FB"/>
    <w:rsid w:val="00763228"/>
    <w:rsid w:val="00763417"/>
    <w:rsid w:val="00763C83"/>
    <w:rsid w:val="007649A2"/>
    <w:rsid w:val="00764ABC"/>
    <w:rsid w:val="00764CCC"/>
    <w:rsid w:val="007661C3"/>
    <w:rsid w:val="00766A0E"/>
    <w:rsid w:val="00766BDC"/>
    <w:rsid w:val="00767B1E"/>
    <w:rsid w:val="00770263"/>
    <w:rsid w:val="007708C9"/>
    <w:rsid w:val="00773060"/>
    <w:rsid w:val="00773816"/>
    <w:rsid w:val="007738F3"/>
    <w:rsid w:val="00775265"/>
    <w:rsid w:val="00775990"/>
    <w:rsid w:val="00775DD3"/>
    <w:rsid w:val="007763C0"/>
    <w:rsid w:val="00776EEE"/>
    <w:rsid w:val="00777C76"/>
    <w:rsid w:val="00780211"/>
    <w:rsid w:val="00780333"/>
    <w:rsid w:val="00781B26"/>
    <w:rsid w:val="00781EAE"/>
    <w:rsid w:val="00781EE5"/>
    <w:rsid w:val="007820AE"/>
    <w:rsid w:val="00782A65"/>
    <w:rsid w:val="00783087"/>
    <w:rsid w:val="0078322E"/>
    <w:rsid w:val="0078327C"/>
    <w:rsid w:val="0078370A"/>
    <w:rsid w:val="00783FC2"/>
    <w:rsid w:val="00784481"/>
    <w:rsid w:val="00784BA8"/>
    <w:rsid w:val="00784C9D"/>
    <w:rsid w:val="007853CD"/>
    <w:rsid w:val="0078572D"/>
    <w:rsid w:val="00786134"/>
    <w:rsid w:val="007869AA"/>
    <w:rsid w:val="007875F3"/>
    <w:rsid w:val="00790085"/>
    <w:rsid w:val="0079019E"/>
    <w:rsid w:val="007908C9"/>
    <w:rsid w:val="00790BBE"/>
    <w:rsid w:val="0079242B"/>
    <w:rsid w:val="00794377"/>
    <w:rsid w:val="00794400"/>
    <w:rsid w:val="00794584"/>
    <w:rsid w:val="00796040"/>
    <w:rsid w:val="007963A3"/>
    <w:rsid w:val="007963E7"/>
    <w:rsid w:val="0079651E"/>
    <w:rsid w:val="00796CE7"/>
    <w:rsid w:val="007A0AB2"/>
    <w:rsid w:val="007A18FE"/>
    <w:rsid w:val="007A1AEC"/>
    <w:rsid w:val="007A2175"/>
    <w:rsid w:val="007A261E"/>
    <w:rsid w:val="007A2A68"/>
    <w:rsid w:val="007A31B8"/>
    <w:rsid w:val="007A3F8F"/>
    <w:rsid w:val="007A4146"/>
    <w:rsid w:val="007A4314"/>
    <w:rsid w:val="007A43A6"/>
    <w:rsid w:val="007A5215"/>
    <w:rsid w:val="007A661A"/>
    <w:rsid w:val="007A724E"/>
    <w:rsid w:val="007A7B83"/>
    <w:rsid w:val="007B0175"/>
    <w:rsid w:val="007B06F4"/>
    <w:rsid w:val="007B08C3"/>
    <w:rsid w:val="007B09F1"/>
    <w:rsid w:val="007B0A8B"/>
    <w:rsid w:val="007B172F"/>
    <w:rsid w:val="007B29E2"/>
    <w:rsid w:val="007B2A83"/>
    <w:rsid w:val="007B2C40"/>
    <w:rsid w:val="007B3901"/>
    <w:rsid w:val="007B3D2A"/>
    <w:rsid w:val="007B465F"/>
    <w:rsid w:val="007B468B"/>
    <w:rsid w:val="007B4880"/>
    <w:rsid w:val="007B56F2"/>
    <w:rsid w:val="007B5B31"/>
    <w:rsid w:val="007B60EB"/>
    <w:rsid w:val="007B65B0"/>
    <w:rsid w:val="007B6C2E"/>
    <w:rsid w:val="007B7AC8"/>
    <w:rsid w:val="007B7E97"/>
    <w:rsid w:val="007C0A3A"/>
    <w:rsid w:val="007C0FBC"/>
    <w:rsid w:val="007C1BB4"/>
    <w:rsid w:val="007C289E"/>
    <w:rsid w:val="007C28A1"/>
    <w:rsid w:val="007C29AA"/>
    <w:rsid w:val="007C2CB7"/>
    <w:rsid w:val="007C3158"/>
    <w:rsid w:val="007C4C8F"/>
    <w:rsid w:val="007C4EE9"/>
    <w:rsid w:val="007C553F"/>
    <w:rsid w:val="007C588C"/>
    <w:rsid w:val="007C5F50"/>
    <w:rsid w:val="007C6492"/>
    <w:rsid w:val="007C6653"/>
    <w:rsid w:val="007C6BE0"/>
    <w:rsid w:val="007C79B5"/>
    <w:rsid w:val="007C7DBA"/>
    <w:rsid w:val="007D0A1C"/>
    <w:rsid w:val="007D0A26"/>
    <w:rsid w:val="007D1868"/>
    <w:rsid w:val="007D1BFB"/>
    <w:rsid w:val="007D1F26"/>
    <w:rsid w:val="007D2FC7"/>
    <w:rsid w:val="007D3196"/>
    <w:rsid w:val="007D32C0"/>
    <w:rsid w:val="007D36C8"/>
    <w:rsid w:val="007D45C0"/>
    <w:rsid w:val="007D512B"/>
    <w:rsid w:val="007D538D"/>
    <w:rsid w:val="007D580A"/>
    <w:rsid w:val="007D659F"/>
    <w:rsid w:val="007D6FB0"/>
    <w:rsid w:val="007D728D"/>
    <w:rsid w:val="007E0880"/>
    <w:rsid w:val="007E092B"/>
    <w:rsid w:val="007E0F24"/>
    <w:rsid w:val="007E2271"/>
    <w:rsid w:val="007E2287"/>
    <w:rsid w:val="007E2848"/>
    <w:rsid w:val="007E2E97"/>
    <w:rsid w:val="007E3A6F"/>
    <w:rsid w:val="007E3EEC"/>
    <w:rsid w:val="007E4A5F"/>
    <w:rsid w:val="007E4FD9"/>
    <w:rsid w:val="007E518A"/>
    <w:rsid w:val="007E52A5"/>
    <w:rsid w:val="007E5482"/>
    <w:rsid w:val="007E6528"/>
    <w:rsid w:val="007E68D4"/>
    <w:rsid w:val="007E6DFC"/>
    <w:rsid w:val="007E6EA6"/>
    <w:rsid w:val="007E757A"/>
    <w:rsid w:val="007E7598"/>
    <w:rsid w:val="007E7C31"/>
    <w:rsid w:val="007F0694"/>
    <w:rsid w:val="007F0EC3"/>
    <w:rsid w:val="007F1BD4"/>
    <w:rsid w:val="007F2652"/>
    <w:rsid w:val="007F27D9"/>
    <w:rsid w:val="007F2996"/>
    <w:rsid w:val="007F2C28"/>
    <w:rsid w:val="007F31B4"/>
    <w:rsid w:val="007F3F3E"/>
    <w:rsid w:val="007F46DC"/>
    <w:rsid w:val="007F4A23"/>
    <w:rsid w:val="007F4DEA"/>
    <w:rsid w:val="007F5930"/>
    <w:rsid w:val="007F6D4D"/>
    <w:rsid w:val="007F75EE"/>
    <w:rsid w:val="007F7AE9"/>
    <w:rsid w:val="008000CF"/>
    <w:rsid w:val="00801023"/>
    <w:rsid w:val="008010B0"/>
    <w:rsid w:val="008011CB"/>
    <w:rsid w:val="008013A9"/>
    <w:rsid w:val="00801C8A"/>
    <w:rsid w:val="008021B7"/>
    <w:rsid w:val="00802628"/>
    <w:rsid w:val="00802C46"/>
    <w:rsid w:val="00802DCE"/>
    <w:rsid w:val="008031C2"/>
    <w:rsid w:val="00803598"/>
    <w:rsid w:val="008037BE"/>
    <w:rsid w:val="00804480"/>
    <w:rsid w:val="00804792"/>
    <w:rsid w:val="00804E56"/>
    <w:rsid w:val="00804EA3"/>
    <w:rsid w:val="00804EA4"/>
    <w:rsid w:val="00806800"/>
    <w:rsid w:val="00806DBE"/>
    <w:rsid w:val="008071B6"/>
    <w:rsid w:val="0080722C"/>
    <w:rsid w:val="00807B89"/>
    <w:rsid w:val="00807D07"/>
    <w:rsid w:val="0081032E"/>
    <w:rsid w:val="00810584"/>
    <w:rsid w:val="008106E8"/>
    <w:rsid w:val="00810CAC"/>
    <w:rsid w:val="008117CB"/>
    <w:rsid w:val="00811B9D"/>
    <w:rsid w:val="008123C9"/>
    <w:rsid w:val="00812417"/>
    <w:rsid w:val="00812726"/>
    <w:rsid w:val="0081284C"/>
    <w:rsid w:val="00812AD0"/>
    <w:rsid w:val="00812B99"/>
    <w:rsid w:val="008130EF"/>
    <w:rsid w:val="008139DC"/>
    <w:rsid w:val="00813D5A"/>
    <w:rsid w:val="00813D63"/>
    <w:rsid w:val="00813ED0"/>
    <w:rsid w:val="00814E6A"/>
    <w:rsid w:val="0081546E"/>
    <w:rsid w:val="008155A5"/>
    <w:rsid w:val="0081586F"/>
    <w:rsid w:val="00816528"/>
    <w:rsid w:val="008166B6"/>
    <w:rsid w:val="00817730"/>
    <w:rsid w:val="00817AFD"/>
    <w:rsid w:val="00817BBD"/>
    <w:rsid w:val="0082000F"/>
    <w:rsid w:val="0082052C"/>
    <w:rsid w:val="008207F7"/>
    <w:rsid w:val="0082125D"/>
    <w:rsid w:val="00821516"/>
    <w:rsid w:val="0082185C"/>
    <w:rsid w:val="0082217C"/>
    <w:rsid w:val="00822260"/>
    <w:rsid w:val="008223C5"/>
    <w:rsid w:val="00822764"/>
    <w:rsid w:val="00822BFF"/>
    <w:rsid w:val="00822DAE"/>
    <w:rsid w:val="008233DE"/>
    <w:rsid w:val="008233ED"/>
    <w:rsid w:val="0082392F"/>
    <w:rsid w:val="00824618"/>
    <w:rsid w:val="00825611"/>
    <w:rsid w:val="00825F8D"/>
    <w:rsid w:val="0082699A"/>
    <w:rsid w:val="00826DC5"/>
    <w:rsid w:val="0082711E"/>
    <w:rsid w:val="0082789A"/>
    <w:rsid w:val="00827BB1"/>
    <w:rsid w:val="00827EA3"/>
    <w:rsid w:val="008301D4"/>
    <w:rsid w:val="008307D7"/>
    <w:rsid w:val="00830DC7"/>
    <w:rsid w:val="00830ECC"/>
    <w:rsid w:val="008312F3"/>
    <w:rsid w:val="0083145B"/>
    <w:rsid w:val="00831469"/>
    <w:rsid w:val="00831673"/>
    <w:rsid w:val="00831A96"/>
    <w:rsid w:val="00831B2A"/>
    <w:rsid w:val="008327E1"/>
    <w:rsid w:val="00832AA5"/>
    <w:rsid w:val="00832C47"/>
    <w:rsid w:val="00832CC6"/>
    <w:rsid w:val="008330CB"/>
    <w:rsid w:val="00834D6A"/>
    <w:rsid w:val="00835718"/>
    <w:rsid w:val="008369E4"/>
    <w:rsid w:val="00836E37"/>
    <w:rsid w:val="00837626"/>
    <w:rsid w:val="00837789"/>
    <w:rsid w:val="00837F4D"/>
    <w:rsid w:val="0084174A"/>
    <w:rsid w:val="0084256D"/>
    <w:rsid w:val="008427E8"/>
    <w:rsid w:val="00842A71"/>
    <w:rsid w:val="00843742"/>
    <w:rsid w:val="00844200"/>
    <w:rsid w:val="008442CB"/>
    <w:rsid w:val="00844D96"/>
    <w:rsid w:val="00845D4E"/>
    <w:rsid w:val="0084611B"/>
    <w:rsid w:val="00846133"/>
    <w:rsid w:val="0084625F"/>
    <w:rsid w:val="008462EE"/>
    <w:rsid w:val="00847910"/>
    <w:rsid w:val="00847AD3"/>
    <w:rsid w:val="00850230"/>
    <w:rsid w:val="008503F6"/>
    <w:rsid w:val="008510D0"/>
    <w:rsid w:val="008514F9"/>
    <w:rsid w:val="008515B2"/>
    <w:rsid w:val="00852B05"/>
    <w:rsid w:val="00852F4A"/>
    <w:rsid w:val="00853133"/>
    <w:rsid w:val="008531D2"/>
    <w:rsid w:val="008531E9"/>
    <w:rsid w:val="00853D76"/>
    <w:rsid w:val="00853E9B"/>
    <w:rsid w:val="0085425D"/>
    <w:rsid w:val="0085446C"/>
    <w:rsid w:val="00854656"/>
    <w:rsid w:val="00854D2F"/>
    <w:rsid w:val="00855376"/>
    <w:rsid w:val="008557D6"/>
    <w:rsid w:val="00855B04"/>
    <w:rsid w:val="00855C2B"/>
    <w:rsid w:val="00856018"/>
    <w:rsid w:val="008572C2"/>
    <w:rsid w:val="008574F1"/>
    <w:rsid w:val="00857EE6"/>
    <w:rsid w:val="0086009F"/>
    <w:rsid w:val="00860306"/>
    <w:rsid w:val="0086083D"/>
    <w:rsid w:val="00860A33"/>
    <w:rsid w:val="00860BAF"/>
    <w:rsid w:val="00860E46"/>
    <w:rsid w:val="008616B5"/>
    <w:rsid w:val="0086185C"/>
    <w:rsid w:val="00861A74"/>
    <w:rsid w:val="00862773"/>
    <w:rsid w:val="00863F4B"/>
    <w:rsid w:val="008644EE"/>
    <w:rsid w:val="00864668"/>
    <w:rsid w:val="00866792"/>
    <w:rsid w:val="00866F59"/>
    <w:rsid w:val="00866FD2"/>
    <w:rsid w:val="00867331"/>
    <w:rsid w:val="008678F9"/>
    <w:rsid w:val="0086798D"/>
    <w:rsid w:val="00870589"/>
    <w:rsid w:val="00870B24"/>
    <w:rsid w:val="00870D90"/>
    <w:rsid w:val="00871A82"/>
    <w:rsid w:val="00871D79"/>
    <w:rsid w:val="00872008"/>
    <w:rsid w:val="00872820"/>
    <w:rsid w:val="00872B3F"/>
    <w:rsid w:val="00872DB6"/>
    <w:rsid w:val="00873ED2"/>
    <w:rsid w:val="00875089"/>
    <w:rsid w:val="00875470"/>
    <w:rsid w:val="008755D0"/>
    <w:rsid w:val="00875644"/>
    <w:rsid w:val="00876088"/>
    <w:rsid w:val="008760D8"/>
    <w:rsid w:val="00876AA3"/>
    <w:rsid w:val="00876D63"/>
    <w:rsid w:val="00877133"/>
    <w:rsid w:val="008772D4"/>
    <w:rsid w:val="0087741C"/>
    <w:rsid w:val="00877AD7"/>
    <w:rsid w:val="00877DCA"/>
    <w:rsid w:val="00877E67"/>
    <w:rsid w:val="008803B3"/>
    <w:rsid w:val="00881089"/>
    <w:rsid w:val="0088118A"/>
    <w:rsid w:val="00881305"/>
    <w:rsid w:val="008819A1"/>
    <w:rsid w:val="0088262F"/>
    <w:rsid w:val="00883276"/>
    <w:rsid w:val="008837E1"/>
    <w:rsid w:val="00883930"/>
    <w:rsid w:val="00884280"/>
    <w:rsid w:val="00884A63"/>
    <w:rsid w:val="00884EBA"/>
    <w:rsid w:val="00884F44"/>
    <w:rsid w:val="00885169"/>
    <w:rsid w:val="008857DF"/>
    <w:rsid w:val="00885FF4"/>
    <w:rsid w:val="00886B1C"/>
    <w:rsid w:val="00886E4A"/>
    <w:rsid w:val="00887DE1"/>
    <w:rsid w:val="0089019F"/>
    <w:rsid w:val="00890B67"/>
    <w:rsid w:val="00891904"/>
    <w:rsid w:val="00891AD1"/>
    <w:rsid w:val="008921EB"/>
    <w:rsid w:val="00892375"/>
    <w:rsid w:val="00892606"/>
    <w:rsid w:val="00893369"/>
    <w:rsid w:val="00893A26"/>
    <w:rsid w:val="00893BA0"/>
    <w:rsid w:val="00893DCD"/>
    <w:rsid w:val="00893DEF"/>
    <w:rsid w:val="00894A53"/>
    <w:rsid w:val="00894BD7"/>
    <w:rsid w:val="00894D2D"/>
    <w:rsid w:val="00895177"/>
    <w:rsid w:val="00895382"/>
    <w:rsid w:val="008955CF"/>
    <w:rsid w:val="008962A7"/>
    <w:rsid w:val="00896DDD"/>
    <w:rsid w:val="00896E43"/>
    <w:rsid w:val="00897816"/>
    <w:rsid w:val="00897839"/>
    <w:rsid w:val="008979FD"/>
    <w:rsid w:val="008A07CA"/>
    <w:rsid w:val="008A0A6E"/>
    <w:rsid w:val="008A0F84"/>
    <w:rsid w:val="008A197D"/>
    <w:rsid w:val="008A28E1"/>
    <w:rsid w:val="008A2D5E"/>
    <w:rsid w:val="008A2ED7"/>
    <w:rsid w:val="008A31BF"/>
    <w:rsid w:val="008A35F1"/>
    <w:rsid w:val="008A3938"/>
    <w:rsid w:val="008A3B8D"/>
    <w:rsid w:val="008A4EBD"/>
    <w:rsid w:val="008A52EC"/>
    <w:rsid w:val="008A5469"/>
    <w:rsid w:val="008A5709"/>
    <w:rsid w:val="008A63A3"/>
    <w:rsid w:val="008A65F3"/>
    <w:rsid w:val="008A7B79"/>
    <w:rsid w:val="008B0799"/>
    <w:rsid w:val="008B0E2A"/>
    <w:rsid w:val="008B17C3"/>
    <w:rsid w:val="008B189D"/>
    <w:rsid w:val="008B300D"/>
    <w:rsid w:val="008B3C60"/>
    <w:rsid w:val="008B4175"/>
    <w:rsid w:val="008B448B"/>
    <w:rsid w:val="008B4712"/>
    <w:rsid w:val="008B48AF"/>
    <w:rsid w:val="008B509F"/>
    <w:rsid w:val="008B53B0"/>
    <w:rsid w:val="008B569A"/>
    <w:rsid w:val="008B6022"/>
    <w:rsid w:val="008B6853"/>
    <w:rsid w:val="008B6EBE"/>
    <w:rsid w:val="008B7137"/>
    <w:rsid w:val="008B7ECB"/>
    <w:rsid w:val="008B7F21"/>
    <w:rsid w:val="008C0ABE"/>
    <w:rsid w:val="008C153B"/>
    <w:rsid w:val="008C15B8"/>
    <w:rsid w:val="008C1EF9"/>
    <w:rsid w:val="008C27DF"/>
    <w:rsid w:val="008C284C"/>
    <w:rsid w:val="008C2D70"/>
    <w:rsid w:val="008C2F7A"/>
    <w:rsid w:val="008C33CF"/>
    <w:rsid w:val="008C3C64"/>
    <w:rsid w:val="008C3D7F"/>
    <w:rsid w:val="008C42B0"/>
    <w:rsid w:val="008C4BFD"/>
    <w:rsid w:val="008C4C8A"/>
    <w:rsid w:val="008C594E"/>
    <w:rsid w:val="008C5994"/>
    <w:rsid w:val="008C604D"/>
    <w:rsid w:val="008C60E3"/>
    <w:rsid w:val="008C687C"/>
    <w:rsid w:val="008C6D55"/>
    <w:rsid w:val="008C7347"/>
    <w:rsid w:val="008C7D7D"/>
    <w:rsid w:val="008D0940"/>
    <w:rsid w:val="008D0BBF"/>
    <w:rsid w:val="008D0C98"/>
    <w:rsid w:val="008D1B23"/>
    <w:rsid w:val="008D2AE5"/>
    <w:rsid w:val="008D2ED7"/>
    <w:rsid w:val="008D33D6"/>
    <w:rsid w:val="008D343B"/>
    <w:rsid w:val="008D37D8"/>
    <w:rsid w:val="008D3BB4"/>
    <w:rsid w:val="008D3BDE"/>
    <w:rsid w:val="008D4211"/>
    <w:rsid w:val="008D47DF"/>
    <w:rsid w:val="008D4D12"/>
    <w:rsid w:val="008D663A"/>
    <w:rsid w:val="008D7B4C"/>
    <w:rsid w:val="008E1D46"/>
    <w:rsid w:val="008E1D97"/>
    <w:rsid w:val="008E28E4"/>
    <w:rsid w:val="008E2965"/>
    <w:rsid w:val="008E2CB8"/>
    <w:rsid w:val="008E32B7"/>
    <w:rsid w:val="008E3373"/>
    <w:rsid w:val="008E35D3"/>
    <w:rsid w:val="008E374B"/>
    <w:rsid w:val="008E378F"/>
    <w:rsid w:val="008E3BCD"/>
    <w:rsid w:val="008E4296"/>
    <w:rsid w:val="008E4B82"/>
    <w:rsid w:val="008E50F3"/>
    <w:rsid w:val="008E5191"/>
    <w:rsid w:val="008E52D0"/>
    <w:rsid w:val="008E5775"/>
    <w:rsid w:val="008E5BD5"/>
    <w:rsid w:val="008E5CEF"/>
    <w:rsid w:val="008E600A"/>
    <w:rsid w:val="008E676F"/>
    <w:rsid w:val="008E6B27"/>
    <w:rsid w:val="008E6EFD"/>
    <w:rsid w:val="008E76ED"/>
    <w:rsid w:val="008E7CDC"/>
    <w:rsid w:val="008F0E45"/>
    <w:rsid w:val="008F107F"/>
    <w:rsid w:val="008F10F0"/>
    <w:rsid w:val="008F12A2"/>
    <w:rsid w:val="008F1569"/>
    <w:rsid w:val="008F1EA5"/>
    <w:rsid w:val="008F2759"/>
    <w:rsid w:val="008F2DE3"/>
    <w:rsid w:val="008F3B85"/>
    <w:rsid w:val="008F45D4"/>
    <w:rsid w:val="008F521C"/>
    <w:rsid w:val="008F583E"/>
    <w:rsid w:val="008F5C4E"/>
    <w:rsid w:val="008F65C1"/>
    <w:rsid w:val="008F6ADB"/>
    <w:rsid w:val="009005B8"/>
    <w:rsid w:val="00900813"/>
    <w:rsid w:val="009017B2"/>
    <w:rsid w:val="00902569"/>
    <w:rsid w:val="0090293F"/>
    <w:rsid w:val="00904089"/>
    <w:rsid w:val="00905292"/>
    <w:rsid w:val="0090533F"/>
    <w:rsid w:val="0090545D"/>
    <w:rsid w:val="00905694"/>
    <w:rsid w:val="0090589F"/>
    <w:rsid w:val="0090645D"/>
    <w:rsid w:val="00906488"/>
    <w:rsid w:val="00906ACD"/>
    <w:rsid w:val="00906C13"/>
    <w:rsid w:val="00907470"/>
    <w:rsid w:val="00910021"/>
    <w:rsid w:val="00911709"/>
    <w:rsid w:val="00911B54"/>
    <w:rsid w:val="00911ED9"/>
    <w:rsid w:val="00911F05"/>
    <w:rsid w:val="009120AD"/>
    <w:rsid w:val="009120E9"/>
    <w:rsid w:val="009121EA"/>
    <w:rsid w:val="009127DD"/>
    <w:rsid w:val="009129F9"/>
    <w:rsid w:val="00912ADF"/>
    <w:rsid w:val="009131F6"/>
    <w:rsid w:val="00913499"/>
    <w:rsid w:val="00913B84"/>
    <w:rsid w:val="00914574"/>
    <w:rsid w:val="009147CA"/>
    <w:rsid w:val="00914A7B"/>
    <w:rsid w:val="0091501F"/>
    <w:rsid w:val="00915323"/>
    <w:rsid w:val="009155C8"/>
    <w:rsid w:val="009157D7"/>
    <w:rsid w:val="00915E28"/>
    <w:rsid w:val="00915EF7"/>
    <w:rsid w:val="00916F41"/>
    <w:rsid w:val="00917011"/>
    <w:rsid w:val="00917686"/>
    <w:rsid w:val="00917E37"/>
    <w:rsid w:val="00921A42"/>
    <w:rsid w:val="0092313A"/>
    <w:rsid w:val="0092325D"/>
    <w:rsid w:val="00923575"/>
    <w:rsid w:val="00925344"/>
    <w:rsid w:val="00925719"/>
    <w:rsid w:val="0092587A"/>
    <w:rsid w:val="009258C0"/>
    <w:rsid w:val="00925998"/>
    <w:rsid w:val="0092678B"/>
    <w:rsid w:val="0092688C"/>
    <w:rsid w:val="00926ADF"/>
    <w:rsid w:val="009274FF"/>
    <w:rsid w:val="0093016A"/>
    <w:rsid w:val="0093016F"/>
    <w:rsid w:val="0093028E"/>
    <w:rsid w:val="009305F9"/>
    <w:rsid w:val="00930D56"/>
    <w:rsid w:val="009310A4"/>
    <w:rsid w:val="009310C2"/>
    <w:rsid w:val="0093116E"/>
    <w:rsid w:val="009312FF"/>
    <w:rsid w:val="00931903"/>
    <w:rsid w:val="009329E9"/>
    <w:rsid w:val="00933593"/>
    <w:rsid w:val="00933C73"/>
    <w:rsid w:val="00934564"/>
    <w:rsid w:val="00934595"/>
    <w:rsid w:val="00934D32"/>
    <w:rsid w:val="009359B9"/>
    <w:rsid w:val="0093603E"/>
    <w:rsid w:val="009365BC"/>
    <w:rsid w:val="00936B56"/>
    <w:rsid w:val="009372FB"/>
    <w:rsid w:val="009377CF"/>
    <w:rsid w:val="009407A3"/>
    <w:rsid w:val="009409A0"/>
    <w:rsid w:val="00940FC1"/>
    <w:rsid w:val="0094128B"/>
    <w:rsid w:val="009418C7"/>
    <w:rsid w:val="00941EEF"/>
    <w:rsid w:val="0094279A"/>
    <w:rsid w:val="0094369C"/>
    <w:rsid w:val="009437B3"/>
    <w:rsid w:val="00943D89"/>
    <w:rsid w:val="00945AA9"/>
    <w:rsid w:val="00945D85"/>
    <w:rsid w:val="00945F92"/>
    <w:rsid w:val="009471B9"/>
    <w:rsid w:val="00947781"/>
    <w:rsid w:val="009478B9"/>
    <w:rsid w:val="009504F0"/>
    <w:rsid w:val="00950896"/>
    <w:rsid w:val="009511FC"/>
    <w:rsid w:val="009515BF"/>
    <w:rsid w:val="00951683"/>
    <w:rsid w:val="00951A66"/>
    <w:rsid w:val="00951ED3"/>
    <w:rsid w:val="009534A9"/>
    <w:rsid w:val="00953708"/>
    <w:rsid w:val="009544FB"/>
    <w:rsid w:val="0095453B"/>
    <w:rsid w:val="00954CB5"/>
    <w:rsid w:val="00954D3E"/>
    <w:rsid w:val="0095511F"/>
    <w:rsid w:val="00955649"/>
    <w:rsid w:val="00955771"/>
    <w:rsid w:val="00955A19"/>
    <w:rsid w:val="0095679D"/>
    <w:rsid w:val="00956A02"/>
    <w:rsid w:val="009574D9"/>
    <w:rsid w:val="009576F0"/>
    <w:rsid w:val="00957AB5"/>
    <w:rsid w:val="00957E9C"/>
    <w:rsid w:val="009605B2"/>
    <w:rsid w:val="00960703"/>
    <w:rsid w:val="009608FA"/>
    <w:rsid w:val="00960DC0"/>
    <w:rsid w:val="0096113F"/>
    <w:rsid w:val="009611F3"/>
    <w:rsid w:val="00961552"/>
    <w:rsid w:val="0096195D"/>
    <w:rsid w:val="00961BC3"/>
    <w:rsid w:val="00962A2B"/>
    <w:rsid w:val="00962BCB"/>
    <w:rsid w:val="00962CB5"/>
    <w:rsid w:val="009633B0"/>
    <w:rsid w:val="009637DB"/>
    <w:rsid w:val="009639F4"/>
    <w:rsid w:val="00963AED"/>
    <w:rsid w:val="0096416E"/>
    <w:rsid w:val="009642FA"/>
    <w:rsid w:val="009649BF"/>
    <w:rsid w:val="00965F28"/>
    <w:rsid w:val="00966470"/>
    <w:rsid w:val="009668FA"/>
    <w:rsid w:val="00966F89"/>
    <w:rsid w:val="00967403"/>
    <w:rsid w:val="00967A63"/>
    <w:rsid w:val="0097163D"/>
    <w:rsid w:val="0097176F"/>
    <w:rsid w:val="009723A2"/>
    <w:rsid w:val="009724C9"/>
    <w:rsid w:val="00972744"/>
    <w:rsid w:val="0097394A"/>
    <w:rsid w:val="00974874"/>
    <w:rsid w:val="0097596B"/>
    <w:rsid w:val="00976129"/>
    <w:rsid w:val="009778E6"/>
    <w:rsid w:val="00977C39"/>
    <w:rsid w:val="0098059B"/>
    <w:rsid w:val="009806FC"/>
    <w:rsid w:val="009807A0"/>
    <w:rsid w:val="00981886"/>
    <w:rsid w:val="00981AD7"/>
    <w:rsid w:val="00981AE2"/>
    <w:rsid w:val="009824B4"/>
    <w:rsid w:val="009825D9"/>
    <w:rsid w:val="009827AA"/>
    <w:rsid w:val="00982AD9"/>
    <w:rsid w:val="00982BB8"/>
    <w:rsid w:val="00982C3D"/>
    <w:rsid w:val="00982C64"/>
    <w:rsid w:val="00983740"/>
    <w:rsid w:val="009838D2"/>
    <w:rsid w:val="00983B13"/>
    <w:rsid w:val="0098430E"/>
    <w:rsid w:val="00984599"/>
    <w:rsid w:val="0098466D"/>
    <w:rsid w:val="00984ABD"/>
    <w:rsid w:val="0098618E"/>
    <w:rsid w:val="0098631B"/>
    <w:rsid w:val="00986834"/>
    <w:rsid w:val="00986EEA"/>
    <w:rsid w:val="009870D3"/>
    <w:rsid w:val="00987226"/>
    <w:rsid w:val="0098736A"/>
    <w:rsid w:val="009873CA"/>
    <w:rsid w:val="00987844"/>
    <w:rsid w:val="00987A79"/>
    <w:rsid w:val="00990BDE"/>
    <w:rsid w:val="00990FCF"/>
    <w:rsid w:val="00991016"/>
    <w:rsid w:val="009918D0"/>
    <w:rsid w:val="0099271C"/>
    <w:rsid w:val="00992803"/>
    <w:rsid w:val="00992AE6"/>
    <w:rsid w:val="00992AFF"/>
    <w:rsid w:val="00992F0A"/>
    <w:rsid w:val="0099342D"/>
    <w:rsid w:val="00993605"/>
    <w:rsid w:val="00993FA1"/>
    <w:rsid w:val="0099419E"/>
    <w:rsid w:val="0099430E"/>
    <w:rsid w:val="009948B9"/>
    <w:rsid w:val="00994D14"/>
    <w:rsid w:val="00994F13"/>
    <w:rsid w:val="00995300"/>
    <w:rsid w:val="00995BC7"/>
    <w:rsid w:val="00995F4E"/>
    <w:rsid w:val="0099651A"/>
    <w:rsid w:val="00996775"/>
    <w:rsid w:val="00996920"/>
    <w:rsid w:val="00996CC6"/>
    <w:rsid w:val="00997184"/>
    <w:rsid w:val="009973DF"/>
    <w:rsid w:val="009976E0"/>
    <w:rsid w:val="00997A0A"/>
    <w:rsid w:val="00997D1F"/>
    <w:rsid w:val="009A099A"/>
    <w:rsid w:val="009A0FFF"/>
    <w:rsid w:val="009A242C"/>
    <w:rsid w:val="009A2E22"/>
    <w:rsid w:val="009A31CF"/>
    <w:rsid w:val="009A32BA"/>
    <w:rsid w:val="009A3951"/>
    <w:rsid w:val="009A3EC9"/>
    <w:rsid w:val="009A3EF4"/>
    <w:rsid w:val="009A49D0"/>
    <w:rsid w:val="009A5603"/>
    <w:rsid w:val="009A58E0"/>
    <w:rsid w:val="009A63A5"/>
    <w:rsid w:val="009A6E3E"/>
    <w:rsid w:val="009A7049"/>
    <w:rsid w:val="009A7A13"/>
    <w:rsid w:val="009A7E9F"/>
    <w:rsid w:val="009B06CC"/>
    <w:rsid w:val="009B0B40"/>
    <w:rsid w:val="009B10C0"/>
    <w:rsid w:val="009B122B"/>
    <w:rsid w:val="009B186A"/>
    <w:rsid w:val="009B1AD6"/>
    <w:rsid w:val="009B1E08"/>
    <w:rsid w:val="009B2971"/>
    <w:rsid w:val="009B2B0F"/>
    <w:rsid w:val="009B2C10"/>
    <w:rsid w:val="009B2FA3"/>
    <w:rsid w:val="009B3AF2"/>
    <w:rsid w:val="009B4048"/>
    <w:rsid w:val="009B433E"/>
    <w:rsid w:val="009B4BAD"/>
    <w:rsid w:val="009B5B9A"/>
    <w:rsid w:val="009B628A"/>
    <w:rsid w:val="009B64EF"/>
    <w:rsid w:val="009B6552"/>
    <w:rsid w:val="009B679A"/>
    <w:rsid w:val="009B6A33"/>
    <w:rsid w:val="009B6EA8"/>
    <w:rsid w:val="009C02D3"/>
    <w:rsid w:val="009C0684"/>
    <w:rsid w:val="009C1505"/>
    <w:rsid w:val="009C1814"/>
    <w:rsid w:val="009C1C70"/>
    <w:rsid w:val="009C253C"/>
    <w:rsid w:val="009C2DF4"/>
    <w:rsid w:val="009C2E42"/>
    <w:rsid w:val="009C3137"/>
    <w:rsid w:val="009C38CD"/>
    <w:rsid w:val="009C3F14"/>
    <w:rsid w:val="009C4042"/>
    <w:rsid w:val="009C4D89"/>
    <w:rsid w:val="009C5711"/>
    <w:rsid w:val="009C58E6"/>
    <w:rsid w:val="009C5B6E"/>
    <w:rsid w:val="009C5F52"/>
    <w:rsid w:val="009C6FB1"/>
    <w:rsid w:val="009C71DB"/>
    <w:rsid w:val="009C7867"/>
    <w:rsid w:val="009C7D25"/>
    <w:rsid w:val="009D0000"/>
    <w:rsid w:val="009D0247"/>
    <w:rsid w:val="009D072B"/>
    <w:rsid w:val="009D07B5"/>
    <w:rsid w:val="009D1028"/>
    <w:rsid w:val="009D1341"/>
    <w:rsid w:val="009D17C1"/>
    <w:rsid w:val="009D2452"/>
    <w:rsid w:val="009D2A03"/>
    <w:rsid w:val="009D2AF1"/>
    <w:rsid w:val="009D307A"/>
    <w:rsid w:val="009D3326"/>
    <w:rsid w:val="009D3752"/>
    <w:rsid w:val="009D4112"/>
    <w:rsid w:val="009D411C"/>
    <w:rsid w:val="009D44E6"/>
    <w:rsid w:val="009D5032"/>
    <w:rsid w:val="009D514A"/>
    <w:rsid w:val="009D5987"/>
    <w:rsid w:val="009D65B2"/>
    <w:rsid w:val="009D674A"/>
    <w:rsid w:val="009E034A"/>
    <w:rsid w:val="009E06A5"/>
    <w:rsid w:val="009E08B3"/>
    <w:rsid w:val="009E0AC0"/>
    <w:rsid w:val="009E1388"/>
    <w:rsid w:val="009E15A8"/>
    <w:rsid w:val="009E210A"/>
    <w:rsid w:val="009E24AB"/>
    <w:rsid w:val="009E3187"/>
    <w:rsid w:val="009E339E"/>
    <w:rsid w:val="009E349A"/>
    <w:rsid w:val="009E3671"/>
    <w:rsid w:val="009E3B10"/>
    <w:rsid w:val="009E3C18"/>
    <w:rsid w:val="009E3C80"/>
    <w:rsid w:val="009E447F"/>
    <w:rsid w:val="009E45BD"/>
    <w:rsid w:val="009E46C7"/>
    <w:rsid w:val="009E4C58"/>
    <w:rsid w:val="009E54BB"/>
    <w:rsid w:val="009E67EE"/>
    <w:rsid w:val="009E7169"/>
    <w:rsid w:val="009E7433"/>
    <w:rsid w:val="009E7464"/>
    <w:rsid w:val="009F038D"/>
    <w:rsid w:val="009F0611"/>
    <w:rsid w:val="009F0AF5"/>
    <w:rsid w:val="009F1D5F"/>
    <w:rsid w:val="009F3848"/>
    <w:rsid w:val="009F38CF"/>
    <w:rsid w:val="009F3AE5"/>
    <w:rsid w:val="009F3CCA"/>
    <w:rsid w:val="009F6057"/>
    <w:rsid w:val="009F651D"/>
    <w:rsid w:val="009F6B24"/>
    <w:rsid w:val="009F7239"/>
    <w:rsid w:val="009F7A61"/>
    <w:rsid w:val="00A0031C"/>
    <w:rsid w:val="00A0033D"/>
    <w:rsid w:val="00A00688"/>
    <w:rsid w:val="00A00EF7"/>
    <w:rsid w:val="00A0262D"/>
    <w:rsid w:val="00A02655"/>
    <w:rsid w:val="00A02B32"/>
    <w:rsid w:val="00A02EA4"/>
    <w:rsid w:val="00A02FCA"/>
    <w:rsid w:val="00A033A2"/>
    <w:rsid w:val="00A0422B"/>
    <w:rsid w:val="00A0447B"/>
    <w:rsid w:val="00A055CA"/>
    <w:rsid w:val="00A066A9"/>
    <w:rsid w:val="00A074B7"/>
    <w:rsid w:val="00A07A93"/>
    <w:rsid w:val="00A101CE"/>
    <w:rsid w:val="00A10EDA"/>
    <w:rsid w:val="00A11E36"/>
    <w:rsid w:val="00A1214A"/>
    <w:rsid w:val="00A12173"/>
    <w:rsid w:val="00A12526"/>
    <w:rsid w:val="00A125D9"/>
    <w:rsid w:val="00A12843"/>
    <w:rsid w:val="00A12C8E"/>
    <w:rsid w:val="00A1318A"/>
    <w:rsid w:val="00A13717"/>
    <w:rsid w:val="00A139A9"/>
    <w:rsid w:val="00A13B03"/>
    <w:rsid w:val="00A145F7"/>
    <w:rsid w:val="00A15079"/>
    <w:rsid w:val="00A15E3F"/>
    <w:rsid w:val="00A16105"/>
    <w:rsid w:val="00A1688E"/>
    <w:rsid w:val="00A16B4B"/>
    <w:rsid w:val="00A16C7F"/>
    <w:rsid w:val="00A17152"/>
    <w:rsid w:val="00A176BD"/>
    <w:rsid w:val="00A204F4"/>
    <w:rsid w:val="00A208BD"/>
    <w:rsid w:val="00A20AEE"/>
    <w:rsid w:val="00A20F40"/>
    <w:rsid w:val="00A212C7"/>
    <w:rsid w:val="00A21413"/>
    <w:rsid w:val="00A2249B"/>
    <w:rsid w:val="00A226E0"/>
    <w:rsid w:val="00A22831"/>
    <w:rsid w:val="00A22B34"/>
    <w:rsid w:val="00A22D88"/>
    <w:rsid w:val="00A23B15"/>
    <w:rsid w:val="00A23EA9"/>
    <w:rsid w:val="00A24645"/>
    <w:rsid w:val="00A2466B"/>
    <w:rsid w:val="00A246B0"/>
    <w:rsid w:val="00A24783"/>
    <w:rsid w:val="00A256C2"/>
    <w:rsid w:val="00A2582D"/>
    <w:rsid w:val="00A26D98"/>
    <w:rsid w:val="00A274D6"/>
    <w:rsid w:val="00A3005D"/>
    <w:rsid w:val="00A309DA"/>
    <w:rsid w:val="00A30EDF"/>
    <w:rsid w:val="00A310CE"/>
    <w:rsid w:val="00A311C3"/>
    <w:rsid w:val="00A31E6D"/>
    <w:rsid w:val="00A32286"/>
    <w:rsid w:val="00A322ED"/>
    <w:rsid w:val="00A326C4"/>
    <w:rsid w:val="00A32912"/>
    <w:rsid w:val="00A32C73"/>
    <w:rsid w:val="00A33498"/>
    <w:rsid w:val="00A3380D"/>
    <w:rsid w:val="00A33854"/>
    <w:rsid w:val="00A340DB"/>
    <w:rsid w:val="00A350C4"/>
    <w:rsid w:val="00A359EB"/>
    <w:rsid w:val="00A361E3"/>
    <w:rsid w:val="00A365CA"/>
    <w:rsid w:val="00A4074C"/>
    <w:rsid w:val="00A407D3"/>
    <w:rsid w:val="00A40ABE"/>
    <w:rsid w:val="00A41049"/>
    <w:rsid w:val="00A410DA"/>
    <w:rsid w:val="00A41941"/>
    <w:rsid w:val="00A41A84"/>
    <w:rsid w:val="00A41CC7"/>
    <w:rsid w:val="00A41EE4"/>
    <w:rsid w:val="00A42011"/>
    <w:rsid w:val="00A44C9F"/>
    <w:rsid w:val="00A45525"/>
    <w:rsid w:val="00A46854"/>
    <w:rsid w:val="00A471CB"/>
    <w:rsid w:val="00A472FD"/>
    <w:rsid w:val="00A47961"/>
    <w:rsid w:val="00A47989"/>
    <w:rsid w:val="00A511EC"/>
    <w:rsid w:val="00A5140D"/>
    <w:rsid w:val="00A52031"/>
    <w:rsid w:val="00A5272F"/>
    <w:rsid w:val="00A52CD2"/>
    <w:rsid w:val="00A534FF"/>
    <w:rsid w:val="00A537CE"/>
    <w:rsid w:val="00A538E6"/>
    <w:rsid w:val="00A5450A"/>
    <w:rsid w:val="00A5590F"/>
    <w:rsid w:val="00A55C1C"/>
    <w:rsid w:val="00A56027"/>
    <w:rsid w:val="00A56159"/>
    <w:rsid w:val="00A562B0"/>
    <w:rsid w:val="00A564E5"/>
    <w:rsid w:val="00A56E5B"/>
    <w:rsid w:val="00A57484"/>
    <w:rsid w:val="00A579D8"/>
    <w:rsid w:val="00A57B96"/>
    <w:rsid w:val="00A60120"/>
    <w:rsid w:val="00A60A94"/>
    <w:rsid w:val="00A6100E"/>
    <w:rsid w:val="00A61353"/>
    <w:rsid w:val="00A614D1"/>
    <w:rsid w:val="00A61996"/>
    <w:rsid w:val="00A61AA5"/>
    <w:rsid w:val="00A61E0D"/>
    <w:rsid w:val="00A622D5"/>
    <w:rsid w:val="00A62B3F"/>
    <w:rsid w:val="00A62D80"/>
    <w:rsid w:val="00A630A5"/>
    <w:rsid w:val="00A636A5"/>
    <w:rsid w:val="00A63A96"/>
    <w:rsid w:val="00A63C1E"/>
    <w:rsid w:val="00A645DA"/>
    <w:rsid w:val="00A64FAE"/>
    <w:rsid w:val="00A6527B"/>
    <w:rsid w:val="00A65CA8"/>
    <w:rsid w:val="00A666FC"/>
    <w:rsid w:val="00A6672A"/>
    <w:rsid w:val="00A6694B"/>
    <w:rsid w:val="00A66B7F"/>
    <w:rsid w:val="00A66C26"/>
    <w:rsid w:val="00A67009"/>
    <w:rsid w:val="00A70145"/>
    <w:rsid w:val="00A70160"/>
    <w:rsid w:val="00A70A6D"/>
    <w:rsid w:val="00A72123"/>
    <w:rsid w:val="00A72FBA"/>
    <w:rsid w:val="00A73830"/>
    <w:rsid w:val="00A73C87"/>
    <w:rsid w:val="00A74B20"/>
    <w:rsid w:val="00A74DEC"/>
    <w:rsid w:val="00A7566D"/>
    <w:rsid w:val="00A75ADE"/>
    <w:rsid w:val="00A76FE3"/>
    <w:rsid w:val="00A770F9"/>
    <w:rsid w:val="00A773AE"/>
    <w:rsid w:val="00A775D8"/>
    <w:rsid w:val="00A77C25"/>
    <w:rsid w:val="00A800DB"/>
    <w:rsid w:val="00A80A87"/>
    <w:rsid w:val="00A80FC7"/>
    <w:rsid w:val="00A81193"/>
    <w:rsid w:val="00A819CC"/>
    <w:rsid w:val="00A81D39"/>
    <w:rsid w:val="00A81D4A"/>
    <w:rsid w:val="00A81E0C"/>
    <w:rsid w:val="00A827B5"/>
    <w:rsid w:val="00A82F76"/>
    <w:rsid w:val="00A83434"/>
    <w:rsid w:val="00A84ACA"/>
    <w:rsid w:val="00A859FE"/>
    <w:rsid w:val="00A85C59"/>
    <w:rsid w:val="00A87E1F"/>
    <w:rsid w:val="00A91475"/>
    <w:rsid w:val="00A917CD"/>
    <w:rsid w:val="00A91BCC"/>
    <w:rsid w:val="00A926AB"/>
    <w:rsid w:val="00A92DF8"/>
    <w:rsid w:val="00A92F17"/>
    <w:rsid w:val="00A93682"/>
    <w:rsid w:val="00A9395F"/>
    <w:rsid w:val="00A93A44"/>
    <w:rsid w:val="00A93CC6"/>
    <w:rsid w:val="00A93D1D"/>
    <w:rsid w:val="00A94427"/>
    <w:rsid w:val="00A944AE"/>
    <w:rsid w:val="00A94680"/>
    <w:rsid w:val="00A94983"/>
    <w:rsid w:val="00A94C82"/>
    <w:rsid w:val="00A9573B"/>
    <w:rsid w:val="00A96BF4"/>
    <w:rsid w:val="00AA001A"/>
    <w:rsid w:val="00AA1066"/>
    <w:rsid w:val="00AA13D5"/>
    <w:rsid w:val="00AA2A38"/>
    <w:rsid w:val="00AA2C29"/>
    <w:rsid w:val="00AA32BA"/>
    <w:rsid w:val="00AA3F2C"/>
    <w:rsid w:val="00AA400C"/>
    <w:rsid w:val="00AA462B"/>
    <w:rsid w:val="00AA4D2E"/>
    <w:rsid w:val="00AA5726"/>
    <w:rsid w:val="00AA5C0D"/>
    <w:rsid w:val="00AA6042"/>
    <w:rsid w:val="00AA62DE"/>
    <w:rsid w:val="00AA677A"/>
    <w:rsid w:val="00AA75CC"/>
    <w:rsid w:val="00AA7A9B"/>
    <w:rsid w:val="00AB0555"/>
    <w:rsid w:val="00AB0C36"/>
    <w:rsid w:val="00AB101F"/>
    <w:rsid w:val="00AB11C1"/>
    <w:rsid w:val="00AB19A2"/>
    <w:rsid w:val="00AB1B23"/>
    <w:rsid w:val="00AB289D"/>
    <w:rsid w:val="00AB2953"/>
    <w:rsid w:val="00AB2BB4"/>
    <w:rsid w:val="00AB305C"/>
    <w:rsid w:val="00AB358D"/>
    <w:rsid w:val="00AB3EE6"/>
    <w:rsid w:val="00AB4CCE"/>
    <w:rsid w:val="00AB5136"/>
    <w:rsid w:val="00AB5716"/>
    <w:rsid w:val="00AB655A"/>
    <w:rsid w:val="00AB6A99"/>
    <w:rsid w:val="00AB6F16"/>
    <w:rsid w:val="00AB7561"/>
    <w:rsid w:val="00AB75E1"/>
    <w:rsid w:val="00AC0784"/>
    <w:rsid w:val="00AC0956"/>
    <w:rsid w:val="00AC18E2"/>
    <w:rsid w:val="00AC2085"/>
    <w:rsid w:val="00AC20D4"/>
    <w:rsid w:val="00AC22E5"/>
    <w:rsid w:val="00AC2A07"/>
    <w:rsid w:val="00AC2CAF"/>
    <w:rsid w:val="00AC30D0"/>
    <w:rsid w:val="00AC325F"/>
    <w:rsid w:val="00AC3C48"/>
    <w:rsid w:val="00AC3CF7"/>
    <w:rsid w:val="00AC476D"/>
    <w:rsid w:val="00AC4A0F"/>
    <w:rsid w:val="00AC4A62"/>
    <w:rsid w:val="00AC4EDD"/>
    <w:rsid w:val="00AC54C8"/>
    <w:rsid w:val="00AC5540"/>
    <w:rsid w:val="00AC5A6D"/>
    <w:rsid w:val="00AC609B"/>
    <w:rsid w:val="00AC6500"/>
    <w:rsid w:val="00AC6634"/>
    <w:rsid w:val="00AC6651"/>
    <w:rsid w:val="00AC6A78"/>
    <w:rsid w:val="00AD06B7"/>
    <w:rsid w:val="00AD0C76"/>
    <w:rsid w:val="00AD109A"/>
    <w:rsid w:val="00AD131B"/>
    <w:rsid w:val="00AD237C"/>
    <w:rsid w:val="00AD26F5"/>
    <w:rsid w:val="00AD27C7"/>
    <w:rsid w:val="00AD2CC8"/>
    <w:rsid w:val="00AD3E2C"/>
    <w:rsid w:val="00AD40AC"/>
    <w:rsid w:val="00AD481D"/>
    <w:rsid w:val="00AD657C"/>
    <w:rsid w:val="00AD6B0F"/>
    <w:rsid w:val="00AD7FC0"/>
    <w:rsid w:val="00AE0AC6"/>
    <w:rsid w:val="00AE0B0E"/>
    <w:rsid w:val="00AE11DC"/>
    <w:rsid w:val="00AE129E"/>
    <w:rsid w:val="00AE1DF0"/>
    <w:rsid w:val="00AE22CA"/>
    <w:rsid w:val="00AE2338"/>
    <w:rsid w:val="00AE25E4"/>
    <w:rsid w:val="00AE2721"/>
    <w:rsid w:val="00AE31CE"/>
    <w:rsid w:val="00AE370C"/>
    <w:rsid w:val="00AE376A"/>
    <w:rsid w:val="00AE38BF"/>
    <w:rsid w:val="00AE393D"/>
    <w:rsid w:val="00AE3F98"/>
    <w:rsid w:val="00AE407D"/>
    <w:rsid w:val="00AE492A"/>
    <w:rsid w:val="00AE4CC4"/>
    <w:rsid w:val="00AE5677"/>
    <w:rsid w:val="00AE71D1"/>
    <w:rsid w:val="00AE72A9"/>
    <w:rsid w:val="00AE7421"/>
    <w:rsid w:val="00AE745D"/>
    <w:rsid w:val="00AE75E7"/>
    <w:rsid w:val="00AE7A91"/>
    <w:rsid w:val="00AE7CB5"/>
    <w:rsid w:val="00AE7DD8"/>
    <w:rsid w:val="00AE7EBA"/>
    <w:rsid w:val="00AF0CB3"/>
    <w:rsid w:val="00AF1122"/>
    <w:rsid w:val="00AF22B5"/>
    <w:rsid w:val="00AF3148"/>
    <w:rsid w:val="00AF3767"/>
    <w:rsid w:val="00AF4429"/>
    <w:rsid w:val="00AF461D"/>
    <w:rsid w:val="00AF5991"/>
    <w:rsid w:val="00AF5A1E"/>
    <w:rsid w:val="00AF6FBD"/>
    <w:rsid w:val="00AF7460"/>
    <w:rsid w:val="00AF7D32"/>
    <w:rsid w:val="00B000F5"/>
    <w:rsid w:val="00B00202"/>
    <w:rsid w:val="00B003BD"/>
    <w:rsid w:val="00B00D68"/>
    <w:rsid w:val="00B00DF7"/>
    <w:rsid w:val="00B00E79"/>
    <w:rsid w:val="00B01C00"/>
    <w:rsid w:val="00B031FC"/>
    <w:rsid w:val="00B032E0"/>
    <w:rsid w:val="00B035CD"/>
    <w:rsid w:val="00B03A90"/>
    <w:rsid w:val="00B044F8"/>
    <w:rsid w:val="00B0492D"/>
    <w:rsid w:val="00B04EB0"/>
    <w:rsid w:val="00B04EBE"/>
    <w:rsid w:val="00B05408"/>
    <w:rsid w:val="00B05700"/>
    <w:rsid w:val="00B05E82"/>
    <w:rsid w:val="00B0605A"/>
    <w:rsid w:val="00B0657B"/>
    <w:rsid w:val="00B068D7"/>
    <w:rsid w:val="00B06969"/>
    <w:rsid w:val="00B06B10"/>
    <w:rsid w:val="00B07D1D"/>
    <w:rsid w:val="00B10FF6"/>
    <w:rsid w:val="00B11282"/>
    <w:rsid w:val="00B1177D"/>
    <w:rsid w:val="00B12AC8"/>
    <w:rsid w:val="00B12AD7"/>
    <w:rsid w:val="00B12CAA"/>
    <w:rsid w:val="00B12D52"/>
    <w:rsid w:val="00B13022"/>
    <w:rsid w:val="00B134C7"/>
    <w:rsid w:val="00B13653"/>
    <w:rsid w:val="00B14B4A"/>
    <w:rsid w:val="00B14CB4"/>
    <w:rsid w:val="00B151DB"/>
    <w:rsid w:val="00B15780"/>
    <w:rsid w:val="00B15E31"/>
    <w:rsid w:val="00B16324"/>
    <w:rsid w:val="00B171F9"/>
    <w:rsid w:val="00B1776B"/>
    <w:rsid w:val="00B177D6"/>
    <w:rsid w:val="00B17C42"/>
    <w:rsid w:val="00B20D6C"/>
    <w:rsid w:val="00B20F0E"/>
    <w:rsid w:val="00B225FE"/>
    <w:rsid w:val="00B23184"/>
    <w:rsid w:val="00B23550"/>
    <w:rsid w:val="00B235E4"/>
    <w:rsid w:val="00B23A45"/>
    <w:rsid w:val="00B23A54"/>
    <w:rsid w:val="00B23BE0"/>
    <w:rsid w:val="00B24177"/>
    <w:rsid w:val="00B24EC2"/>
    <w:rsid w:val="00B25D87"/>
    <w:rsid w:val="00B261B8"/>
    <w:rsid w:val="00B270AE"/>
    <w:rsid w:val="00B2743C"/>
    <w:rsid w:val="00B2750A"/>
    <w:rsid w:val="00B277F7"/>
    <w:rsid w:val="00B27C5F"/>
    <w:rsid w:val="00B300F3"/>
    <w:rsid w:val="00B30576"/>
    <w:rsid w:val="00B309D8"/>
    <w:rsid w:val="00B30B1E"/>
    <w:rsid w:val="00B30CFF"/>
    <w:rsid w:val="00B30E38"/>
    <w:rsid w:val="00B3102E"/>
    <w:rsid w:val="00B31342"/>
    <w:rsid w:val="00B31B4F"/>
    <w:rsid w:val="00B32C0A"/>
    <w:rsid w:val="00B3306C"/>
    <w:rsid w:val="00B334B7"/>
    <w:rsid w:val="00B342CC"/>
    <w:rsid w:val="00B3451F"/>
    <w:rsid w:val="00B367EF"/>
    <w:rsid w:val="00B3686B"/>
    <w:rsid w:val="00B36E70"/>
    <w:rsid w:val="00B36EF1"/>
    <w:rsid w:val="00B37460"/>
    <w:rsid w:val="00B37BE1"/>
    <w:rsid w:val="00B37D49"/>
    <w:rsid w:val="00B41855"/>
    <w:rsid w:val="00B42A1D"/>
    <w:rsid w:val="00B43736"/>
    <w:rsid w:val="00B437CB"/>
    <w:rsid w:val="00B43B40"/>
    <w:rsid w:val="00B43E58"/>
    <w:rsid w:val="00B441AD"/>
    <w:rsid w:val="00B443C3"/>
    <w:rsid w:val="00B44D50"/>
    <w:rsid w:val="00B455B4"/>
    <w:rsid w:val="00B46261"/>
    <w:rsid w:val="00B471FA"/>
    <w:rsid w:val="00B47661"/>
    <w:rsid w:val="00B502B3"/>
    <w:rsid w:val="00B504EF"/>
    <w:rsid w:val="00B506EE"/>
    <w:rsid w:val="00B51115"/>
    <w:rsid w:val="00B51248"/>
    <w:rsid w:val="00B51C9E"/>
    <w:rsid w:val="00B5254B"/>
    <w:rsid w:val="00B527C8"/>
    <w:rsid w:val="00B52918"/>
    <w:rsid w:val="00B52E3E"/>
    <w:rsid w:val="00B53931"/>
    <w:rsid w:val="00B53F56"/>
    <w:rsid w:val="00B54852"/>
    <w:rsid w:val="00B5492E"/>
    <w:rsid w:val="00B55047"/>
    <w:rsid w:val="00B55412"/>
    <w:rsid w:val="00B55807"/>
    <w:rsid w:val="00B55C53"/>
    <w:rsid w:val="00B55D53"/>
    <w:rsid w:val="00B561B4"/>
    <w:rsid w:val="00B56664"/>
    <w:rsid w:val="00B566B4"/>
    <w:rsid w:val="00B57290"/>
    <w:rsid w:val="00B57A89"/>
    <w:rsid w:val="00B57EEC"/>
    <w:rsid w:val="00B600FF"/>
    <w:rsid w:val="00B60852"/>
    <w:rsid w:val="00B6169C"/>
    <w:rsid w:val="00B61935"/>
    <w:rsid w:val="00B61B82"/>
    <w:rsid w:val="00B61D94"/>
    <w:rsid w:val="00B6210F"/>
    <w:rsid w:val="00B6236D"/>
    <w:rsid w:val="00B63D4B"/>
    <w:rsid w:val="00B64223"/>
    <w:rsid w:val="00B64799"/>
    <w:rsid w:val="00B65714"/>
    <w:rsid w:val="00B657E5"/>
    <w:rsid w:val="00B65892"/>
    <w:rsid w:val="00B66A26"/>
    <w:rsid w:val="00B67297"/>
    <w:rsid w:val="00B67354"/>
    <w:rsid w:val="00B677A7"/>
    <w:rsid w:val="00B67955"/>
    <w:rsid w:val="00B67AA6"/>
    <w:rsid w:val="00B67E12"/>
    <w:rsid w:val="00B70480"/>
    <w:rsid w:val="00B71123"/>
    <w:rsid w:val="00B71242"/>
    <w:rsid w:val="00B7194F"/>
    <w:rsid w:val="00B71952"/>
    <w:rsid w:val="00B72D8A"/>
    <w:rsid w:val="00B731F7"/>
    <w:rsid w:val="00B7364C"/>
    <w:rsid w:val="00B73E4F"/>
    <w:rsid w:val="00B74158"/>
    <w:rsid w:val="00B74E89"/>
    <w:rsid w:val="00B7561A"/>
    <w:rsid w:val="00B764BC"/>
    <w:rsid w:val="00B770DB"/>
    <w:rsid w:val="00B77531"/>
    <w:rsid w:val="00B80151"/>
    <w:rsid w:val="00B81485"/>
    <w:rsid w:val="00B8152E"/>
    <w:rsid w:val="00B817C6"/>
    <w:rsid w:val="00B819A6"/>
    <w:rsid w:val="00B81E28"/>
    <w:rsid w:val="00B8219F"/>
    <w:rsid w:val="00B82611"/>
    <w:rsid w:val="00B826AB"/>
    <w:rsid w:val="00B83095"/>
    <w:rsid w:val="00B839E7"/>
    <w:rsid w:val="00B83AC2"/>
    <w:rsid w:val="00B83E7E"/>
    <w:rsid w:val="00B851AE"/>
    <w:rsid w:val="00B8542A"/>
    <w:rsid w:val="00B857DB"/>
    <w:rsid w:val="00B85E23"/>
    <w:rsid w:val="00B87260"/>
    <w:rsid w:val="00B8770C"/>
    <w:rsid w:val="00B8770E"/>
    <w:rsid w:val="00B87B99"/>
    <w:rsid w:val="00B87E58"/>
    <w:rsid w:val="00B9074E"/>
    <w:rsid w:val="00B91C2E"/>
    <w:rsid w:val="00B93127"/>
    <w:rsid w:val="00B93862"/>
    <w:rsid w:val="00B9392D"/>
    <w:rsid w:val="00B940FC"/>
    <w:rsid w:val="00B94735"/>
    <w:rsid w:val="00B948D7"/>
    <w:rsid w:val="00B94949"/>
    <w:rsid w:val="00B94ABA"/>
    <w:rsid w:val="00B94BCC"/>
    <w:rsid w:val="00B94CC9"/>
    <w:rsid w:val="00B96207"/>
    <w:rsid w:val="00B9643B"/>
    <w:rsid w:val="00B971C3"/>
    <w:rsid w:val="00B976F0"/>
    <w:rsid w:val="00B97756"/>
    <w:rsid w:val="00B97E65"/>
    <w:rsid w:val="00BA03DE"/>
    <w:rsid w:val="00BA15EA"/>
    <w:rsid w:val="00BA1A0D"/>
    <w:rsid w:val="00BA21E2"/>
    <w:rsid w:val="00BA297E"/>
    <w:rsid w:val="00BA2DFE"/>
    <w:rsid w:val="00BA41BE"/>
    <w:rsid w:val="00BA449C"/>
    <w:rsid w:val="00BA4C12"/>
    <w:rsid w:val="00BA4CEE"/>
    <w:rsid w:val="00BA52B3"/>
    <w:rsid w:val="00BA613E"/>
    <w:rsid w:val="00BA62DC"/>
    <w:rsid w:val="00BA66E7"/>
    <w:rsid w:val="00BA66EC"/>
    <w:rsid w:val="00BA6D57"/>
    <w:rsid w:val="00BA7256"/>
    <w:rsid w:val="00BA7A29"/>
    <w:rsid w:val="00BA7C58"/>
    <w:rsid w:val="00BB1E28"/>
    <w:rsid w:val="00BB2273"/>
    <w:rsid w:val="00BB2671"/>
    <w:rsid w:val="00BB3B17"/>
    <w:rsid w:val="00BB3D3E"/>
    <w:rsid w:val="00BB4393"/>
    <w:rsid w:val="00BB6B04"/>
    <w:rsid w:val="00BB6C50"/>
    <w:rsid w:val="00BB7508"/>
    <w:rsid w:val="00BC02CE"/>
    <w:rsid w:val="00BC091F"/>
    <w:rsid w:val="00BC2083"/>
    <w:rsid w:val="00BC26CD"/>
    <w:rsid w:val="00BC2D30"/>
    <w:rsid w:val="00BC31AA"/>
    <w:rsid w:val="00BC31B7"/>
    <w:rsid w:val="00BC3E9B"/>
    <w:rsid w:val="00BC5057"/>
    <w:rsid w:val="00BC587E"/>
    <w:rsid w:val="00BC5A8C"/>
    <w:rsid w:val="00BC5AC3"/>
    <w:rsid w:val="00BC5E82"/>
    <w:rsid w:val="00BC6F6F"/>
    <w:rsid w:val="00BD0356"/>
    <w:rsid w:val="00BD04DD"/>
    <w:rsid w:val="00BD06B5"/>
    <w:rsid w:val="00BD0B88"/>
    <w:rsid w:val="00BD16FD"/>
    <w:rsid w:val="00BD28BF"/>
    <w:rsid w:val="00BD339A"/>
    <w:rsid w:val="00BD3BAC"/>
    <w:rsid w:val="00BD3CD3"/>
    <w:rsid w:val="00BD45C6"/>
    <w:rsid w:val="00BD5537"/>
    <w:rsid w:val="00BD59F0"/>
    <w:rsid w:val="00BD5F07"/>
    <w:rsid w:val="00BD60EA"/>
    <w:rsid w:val="00BD6985"/>
    <w:rsid w:val="00BD6CF9"/>
    <w:rsid w:val="00BD7AE2"/>
    <w:rsid w:val="00BD7C1A"/>
    <w:rsid w:val="00BE029C"/>
    <w:rsid w:val="00BE03DA"/>
    <w:rsid w:val="00BE16A6"/>
    <w:rsid w:val="00BE25C1"/>
    <w:rsid w:val="00BE30B4"/>
    <w:rsid w:val="00BE36CA"/>
    <w:rsid w:val="00BE3BE7"/>
    <w:rsid w:val="00BE4224"/>
    <w:rsid w:val="00BE4C3E"/>
    <w:rsid w:val="00BE4F0F"/>
    <w:rsid w:val="00BE5E7F"/>
    <w:rsid w:val="00BE61AF"/>
    <w:rsid w:val="00BE69AB"/>
    <w:rsid w:val="00BE7511"/>
    <w:rsid w:val="00BE7BF3"/>
    <w:rsid w:val="00BF036F"/>
    <w:rsid w:val="00BF0942"/>
    <w:rsid w:val="00BF0AED"/>
    <w:rsid w:val="00BF11FA"/>
    <w:rsid w:val="00BF15B3"/>
    <w:rsid w:val="00BF1C22"/>
    <w:rsid w:val="00BF23E4"/>
    <w:rsid w:val="00BF2852"/>
    <w:rsid w:val="00BF2BE4"/>
    <w:rsid w:val="00BF357D"/>
    <w:rsid w:val="00BF451B"/>
    <w:rsid w:val="00BF4D10"/>
    <w:rsid w:val="00BF5514"/>
    <w:rsid w:val="00BF58E9"/>
    <w:rsid w:val="00BF5918"/>
    <w:rsid w:val="00BF5B3C"/>
    <w:rsid w:val="00BF5D65"/>
    <w:rsid w:val="00BF5F51"/>
    <w:rsid w:val="00BF6F90"/>
    <w:rsid w:val="00BF716A"/>
    <w:rsid w:val="00C0058C"/>
    <w:rsid w:val="00C00ADF"/>
    <w:rsid w:val="00C00B57"/>
    <w:rsid w:val="00C01209"/>
    <w:rsid w:val="00C01400"/>
    <w:rsid w:val="00C01AD4"/>
    <w:rsid w:val="00C01B11"/>
    <w:rsid w:val="00C01FE0"/>
    <w:rsid w:val="00C0247A"/>
    <w:rsid w:val="00C026BD"/>
    <w:rsid w:val="00C02CFC"/>
    <w:rsid w:val="00C03514"/>
    <w:rsid w:val="00C03DFF"/>
    <w:rsid w:val="00C03EC0"/>
    <w:rsid w:val="00C048F3"/>
    <w:rsid w:val="00C05A4D"/>
    <w:rsid w:val="00C05DAB"/>
    <w:rsid w:val="00C0601F"/>
    <w:rsid w:val="00C06176"/>
    <w:rsid w:val="00C06AB2"/>
    <w:rsid w:val="00C06AB4"/>
    <w:rsid w:val="00C06DEA"/>
    <w:rsid w:val="00C06EB4"/>
    <w:rsid w:val="00C073ED"/>
    <w:rsid w:val="00C076B4"/>
    <w:rsid w:val="00C07DC2"/>
    <w:rsid w:val="00C1018A"/>
    <w:rsid w:val="00C10FB0"/>
    <w:rsid w:val="00C11DD0"/>
    <w:rsid w:val="00C11EB4"/>
    <w:rsid w:val="00C12211"/>
    <w:rsid w:val="00C126DB"/>
    <w:rsid w:val="00C13A51"/>
    <w:rsid w:val="00C1408E"/>
    <w:rsid w:val="00C14728"/>
    <w:rsid w:val="00C14C86"/>
    <w:rsid w:val="00C14E8A"/>
    <w:rsid w:val="00C14F9E"/>
    <w:rsid w:val="00C16855"/>
    <w:rsid w:val="00C168BB"/>
    <w:rsid w:val="00C172C8"/>
    <w:rsid w:val="00C17479"/>
    <w:rsid w:val="00C17828"/>
    <w:rsid w:val="00C17E33"/>
    <w:rsid w:val="00C20976"/>
    <w:rsid w:val="00C212C2"/>
    <w:rsid w:val="00C215CC"/>
    <w:rsid w:val="00C21DFC"/>
    <w:rsid w:val="00C21F30"/>
    <w:rsid w:val="00C22922"/>
    <w:rsid w:val="00C230C5"/>
    <w:rsid w:val="00C236C0"/>
    <w:rsid w:val="00C238C4"/>
    <w:rsid w:val="00C240A5"/>
    <w:rsid w:val="00C24341"/>
    <w:rsid w:val="00C2461D"/>
    <w:rsid w:val="00C25512"/>
    <w:rsid w:val="00C2562C"/>
    <w:rsid w:val="00C25997"/>
    <w:rsid w:val="00C259C3"/>
    <w:rsid w:val="00C26344"/>
    <w:rsid w:val="00C2672D"/>
    <w:rsid w:val="00C26DB3"/>
    <w:rsid w:val="00C26FF7"/>
    <w:rsid w:val="00C27175"/>
    <w:rsid w:val="00C27E86"/>
    <w:rsid w:val="00C301B4"/>
    <w:rsid w:val="00C305AB"/>
    <w:rsid w:val="00C30E43"/>
    <w:rsid w:val="00C31013"/>
    <w:rsid w:val="00C3148A"/>
    <w:rsid w:val="00C31B9E"/>
    <w:rsid w:val="00C32CEE"/>
    <w:rsid w:val="00C32EB2"/>
    <w:rsid w:val="00C334BB"/>
    <w:rsid w:val="00C3421B"/>
    <w:rsid w:val="00C3440B"/>
    <w:rsid w:val="00C3504F"/>
    <w:rsid w:val="00C3508D"/>
    <w:rsid w:val="00C356EF"/>
    <w:rsid w:val="00C357F7"/>
    <w:rsid w:val="00C35DA5"/>
    <w:rsid w:val="00C368A2"/>
    <w:rsid w:val="00C36F3A"/>
    <w:rsid w:val="00C3743D"/>
    <w:rsid w:val="00C40875"/>
    <w:rsid w:val="00C40D58"/>
    <w:rsid w:val="00C41B1C"/>
    <w:rsid w:val="00C42063"/>
    <w:rsid w:val="00C421FB"/>
    <w:rsid w:val="00C42FDD"/>
    <w:rsid w:val="00C43592"/>
    <w:rsid w:val="00C4438D"/>
    <w:rsid w:val="00C45662"/>
    <w:rsid w:val="00C45B6A"/>
    <w:rsid w:val="00C45F7B"/>
    <w:rsid w:val="00C46C76"/>
    <w:rsid w:val="00C46EDD"/>
    <w:rsid w:val="00C474A6"/>
    <w:rsid w:val="00C47B10"/>
    <w:rsid w:val="00C50128"/>
    <w:rsid w:val="00C5047D"/>
    <w:rsid w:val="00C512C4"/>
    <w:rsid w:val="00C51940"/>
    <w:rsid w:val="00C51D56"/>
    <w:rsid w:val="00C5322F"/>
    <w:rsid w:val="00C53285"/>
    <w:rsid w:val="00C5344F"/>
    <w:rsid w:val="00C54082"/>
    <w:rsid w:val="00C5461A"/>
    <w:rsid w:val="00C55471"/>
    <w:rsid w:val="00C55EFD"/>
    <w:rsid w:val="00C55FD1"/>
    <w:rsid w:val="00C56325"/>
    <w:rsid w:val="00C56AD6"/>
    <w:rsid w:val="00C56E49"/>
    <w:rsid w:val="00C5715C"/>
    <w:rsid w:val="00C5731D"/>
    <w:rsid w:val="00C57396"/>
    <w:rsid w:val="00C577C8"/>
    <w:rsid w:val="00C6056D"/>
    <w:rsid w:val="00C6108A"/>
    <w:rsid w:val="00C614B0"/>
    <w:rsid w:val="00C61759"/>
    <w:rsid w:val="00C61B8B"/>
    <w:rsid w:val="00C62809"/>
    <w:rsid w:val="00C62ABE"/>
    <w:rsid w:val="00C62FCD"/>
    <w:rsid w:val="00C63434"/>
    <w:rsid w:val="00C63ACD"/>
    <w:rsid w:val="00C64191"/>
    <w:rsid w:val="00C644D1"/>
    <w:rsid w:val="00C644EA"/>
    <w:rsid w:val="00C64618"/>
    <w:rsid w:val="00C649ED"/>
    <w:rsid w:val="00C64BA5"/>
    <w:rsid w:val="00C64C45"/>
    <w:rsid w:val="00C65AE2"/>
    <w:rsid w:val="00C65BB9"/>
    <w:rsid w:val="00C65CAE"/>
    <w:rsid w:val="00C66254"/>
    <w:rsid w:val="00C665C0"/>
    <w:rsid w:val="00C66D89"/>
    <w:rsid w:val="00C66E18"/>
    <w:rsid w:val="00C676DE"/>
    <w:rsid w:val="00C67C65"/>
    <w:rsid w:val="00C67EF5"/>
    <w:rsid w:val="00C70423"/>
    <w:rsid w:val="00C705C2"/>
    <w:rsid w:val="00C70DB5"/>
    <w:rsid w:val="00C716B3"/>
    <w:rsid w:val="00C7196F"/>
    <w:rsid w:val="00C71DC5"/>
    <w:rsid w:val="00C7208C"/>
    <w:rsid w:val="00C72637"/>
    <w:rsid w:val="00C72F08"/>
    <w:rsid w:val="00C73187"/>
    <w:rsid w:val="00C73C3F"/>
    <w:rsid w:val="00C7457C"/>
    <w:rsid w:val="00C7577D"/>
    <w:rsid w:val="00C75B8C"/>
    <w:rsid w:val="00C75CDE"/>
    <w:rsid w:val="00C760CA"/>
    <w:rsid w:val="00C7655B"/>
    <w:rsid w:val="00C76CB6"/>
    <w:rsid w:val="00C76F47"/>
    <w:rsid w:val="00C7747B"/>
    <w:rsid w:val="00C778B7"/>
    <w:rsid w:val="00C7799C"/>
    <w:rsid w:val="00C803F0"/>
    <w:rsid w:val="00C80C04"/>
    <w:rsid w:val="00C80FC3"/>
    <w:rsid w:val="00C81045"/>
    <w:rsid w:val="00C818C2"/>
    <w:rsid w:val="00C81A91"/>
    <w:rsid w:val="00C81DA5"/>
    <w:rsid w:val="00C81FF0"/>
    <w:rsid w:val="00C8233E"/>
    <w:rsid w:val="00C83154"/>
    <w:rsid w:val="00C83ABD"/>
    <w:rsid w:val="00C84455"/>
    <w:rsid w:val="00C8456C"/>
    <w:rsid w:val="00C849F5"/>
    <w:rsid w:val="00C855E1"/>
    <w:rsid w:val="00C8574D"/>
    <w:rsid w:val="00C8575E"/>
    <w:rsid w:val="00C85C09"/>
    <w:rsid w:val="00C86446"/>
    <w:rsid w:val="00C868D9"/>
    <w:rsid w:val="00C86E7E"/>
    <w:rsid w:val="00C871DF"/>
    <w:rsid w:val="00C8741E"/>
    <w:rsid w:val="00C876F6"/>
    <w:rsid w:val="00C87E72"/>
    <w:rsid w:val="00C900D5"/>
    <w:rsid w:val="00C90CE3"/>
    <w:rsid w:val="00C90CF6"/>
    <w:rsid w:val="00C91671"/>
    <w:rsid w:val="00C92149"/>
    <w:rsid w:val="00C93F59"/>
    <w:rsid w:val="00C944C2"/>
    <w:rsid w:val="00C9513A"/>
    <w:rsid w:val="00C9535D"/>
    <w:rsid w:val="00C9540C"/>
    <w:rsid w:val="00C95EB9"/>
    <w:rsid w:val="00C96082"/>
    <w:rsid w:val="00C96A15"/>
    <w:rsid w:val="00C97005"/>
    <w:rsid w:val="00C975FF"/>
    <w:rsid w:val="00C97B61"/>
    <w:rsid w:val="00C97DB2"/>
    <w:rsid w:val="00CA0AE0"/>
    <w:rsid w:val="00CA1164"/>
    <w:rsid w:val="00CA1348"/>
    <w:rsid w:val="00CA1366"/>
    <w:rsid w:val="00CA136B"/>
    <w:rsid w:val="00CA1708"/>
    <w:rsid w:val="00CA180A"/>
    <w:rsid w:val="00CA1880"/>
    <w:rsid w:val="00CA18E3"/>
    <w:rsid w:val="00CA2F9D"/>
    <w:rsid w:val="00CA4506"/>
    <w:rsid w:val="00CA57A4"/>
    <w:rsid w:val="00CA58EB"/>
    <w:rsid w:val="00CA5A05"/>
    <w:rsid w:val="00CA5A2E"/>
    <w:rsid w:val="00CA5BAC"/>
    <w:rsid w:val="00CA6024"/>
    <w:rsid w:val="00CA684F"/>
    <w:rsid w:val="00CA6B49"/>
    <w:rsid w:val="00CA6FBE"/>
    <w:rsid w:val="00CA7C83"/>
    <w:rsid w:val="00CB033E"/>
    <w:rsid w:val="00CB0A15"/>
    <w:rsid w:val="00CB2347"/>
    <w:rsid w:val="00CB25C5"/>
    <w:rsid w:val="00CB267E"/>
    <w:rsid w:val="00CB2820"/>
    <w:rsid w:val="00CB2E06"/>
    <w:rsid w:val="00CB2EB3"/>
    <w:rsid w:val="00CB3316"/>
    <w:rsid w:val="00CB374B"/>
    <w:rsid w:val="00CB38E8"/>
    <w:rsid w:val="00CB3930"/>
    <w:rsid w:val="00CB3F16"/>
    <w:rsid w:val="00CB4022"/>
    <w:rsid w:val="00CB44C6"/>
    <w:rsid w:val="00CB5248"/>
    <w:rsid w:val="00CB5609"/>
    <w:rsid w:val="00CB5AFF"/>
    <w:rsid w:val="00CB615C"/>
    <w:rsid w:val="00CB6647"/>
    <w:rsid w:val="00CB6E52"/>
    <w:rsid w:val="00CB6EA0"/>
    <w:rsid w:val="00CB700C"/>
    <w:rsid w:val="00CB719A"/>
    <w:rsid w:val="00CB7340"/>
    <w:rsid w:val="00CB73B1"/>
    <w:rsid w:val="00CB7489"/>
    <w:rsid w:val="00CB74A4"/>
    <w:rsid w:val="00CB75E5"/>
    <w:rsid w:val="00CB7992"/>
    <w:rsid w:val="00CB7A47"/>
    <w:rsid w:val="00CC02CE"/>
    <w:rsid w:val="00CC0532"/>
    <w:rsid w:val="00CC0A35"/>
    <w:rsid w:val="00CC0B42"/>
    <w:rsid w:val="00CC1727"/>
    <w:rsid w:val="00CC2197"/>
    <w:rsid w:val="00CC2698"/>
    <w:rsid w:val="00CC310D"/>
    <w:rsid w:val="00CC36C5"/>
    <w:rsid w:val="00CC36EF"/>
    <w:rsid w:val="00CC63F6"/>
    <w:rsid w:val="00CC719B"/>
    <w:rsid w:val="00CC75E2"/>
    <w:rsid w:val="00CC77C3"/>
    <w:rsid w:val="00CD01B7"/>
    <w:rsid w:val="00CD0F51"/>
    <w:rsid w:val="00CD10E7"/>
    <w:rsid w:val="00CD11FC"/>
    <w:rsid w:val="00CD15F9"/>
    <w:rsid w:val="00CD1E3A"/>
    <w:rsid w:val="00CD201B"/>
    <w:rsid w:val="00CD272E"/>
    <w:rsid w:val="00CD2F4E"/>
    <w:rsid w:val="00CD2FC6"/>
    <w:rsid w:val="00CD3BFB"/>
    <w:rsid w:val="00CD56B8"/>
    <w:rsid w:val="00CD611A"/>
    <w:rsid w:val="00CD6C16"/>
    <w:rsid w:val="00CD717E"/>
    <w:rsid w:val="00CD7372"/>
    <w:rsid w:val="00CD7CF9"/>
    <w:rsid w:val="00CE0175"/>
    <w:rsid w:val="00CE0C9E"/>
    <w:rsid w:val="00CE142B"/>
    <w:rsid w:val="00CE28D8"/>
    <w:rsid w:val="00CE2EA1"/>
    <w:rsid w:val="00CE3220"/>
    <w:rsid w:val="00CE3283"/>
    <w:rsid w:val="00CE3305"/>
    <w:rsid w:val="00CE340E"/>
    <w:rsid w:val="00CE4115"/>
    <w:rsid w:val="00CE4F1E"/>
    <w:rsid w:val="00CE4FB4"/>
    <w:rsid w:val="00CE5256"/>
    <w:rsid w:val="00CE6352"/>
    <w:rsid w:val="00CE745D"/>
    <w:rsid w:val="00CF0401"/>
    <w:rsid w:val="00CF0632"/>
    <w:rsid w:val="00CF0AFF"/>
    <w:rsid w:val="00CF1705"/>
    <w:rsid w:val="00CF17DE"/>
    <w:rsid w:val="00CF1B1D"/>
    <w:rsid w:val="00CF2090"/>
    <w:rsid w:val="00CF22E3"/>
    <w:rsid w:val="00CF2918"/>
    <w:rsid w:val="00CF2959"/>
    <w:rsid w:val="00CF2C00"/>
    <w:rsid w:val="00CF35F6"/>
    <w:rsid w:val="00CF3D22"/>
    <w:rsid w:val="00CF3D58"/>
    <w:rsid w:val="00CF4542"/>
    <w:rsid w:val="00CF56F1"/>
    <w:rsid w:val="00CF58C4"/>
    <w:rsid w:val="00CF5B21"/>
    <w:rsid w:val="00CF67C0"/>
    <w:rsid w:val="00CF718C"/>
    <w:rsid w:val="00CF7208"/>
    <w:rsid w:val="00CF7628"/>
    <w:rsid w:val="00CF78E1"/>
    <w:rsid w:val="00CF7A4A"/>
    <w:rsid w:val="00CF7AB1"/>
    <w:rsid w:val="00CF7C92"/>
    <w:rsid w:val="00CF7EB7"/>
    <w:rsid w:val="00D00754"/>
    <w:rsid w:val="00D00DA6"/>
    <w:rsid w:val="00D00F92"/>
    <w:rsid w:val="00D01B87"/>
    <w:rsid w:val="00D01BA8"/>
    <w:rsid w:val="00D0239A"/>
    <w:rsid w:val="00D02528"/>
    <w:rsid w:val="00D0274E"/>
    <w:rsid w:val="00D03092"/>
    <w:rsid w:val="00D03130"/>
    <w:rsid w:val="00D03340"/>
    <w:rsid w:val="00D03B3F"/>
    <w:rsid w:val="00D03E73"/>
    <w:rsid w:val="00D05123"/>
    <w:rsid w:val="00D0512A"/>
    <w:rsid w:val="00D051A6"/>
    <w:rsid w:val="00D05806"/>
    <w:rsid w:val="00D058DA"/>
    <w:rsid w:val="00D05DC4"/>
    <w:rsid w:val="00D05F88"/>
    <w:rsid w:val="00D05F9A"/>
    <w:rsid w:val="00D076AB"/>
    <w:rsid w:val="00D103A2"/>
    <w:rsid w:val="00D10A7F"/>
    <w:rsid w:val="00D10FF6"/>
    <w:rsid w:val="00D119DD"/>
    <w:rsid w:val="00D11C9D"/>
    <w:rsid w:val="00D120C0"/>
    <w:rsid w:val="00D12250"/>
    <w:rsid w:val="00D1247B"/>
    <w:rsid w:val="00D12B61"/>
    <w:rsid w:val="00D12C4A"/>
    <w:rsid w:val="00D133EF"/>
    <w:rsid w:val="00D13EE1"/>
    <w:rsid w:val="00D151E9"/>
    <w:rsid w:val="00D15644"/>
    <w:rsid w:val="00D15C23"/>
    <w:rsid w:val="00D15C86"/>
    <w:rsid w:val="00D1645E"/>
    <w:rsid w:val="00D16A4D"/>
    <w:rsid w:val="00D16B96"/>
    <w:rsid w:val="00D16C58"/>
    <w:rsid w:val="00D16F53"/>
    <w:rsid w:val="00D17936"/>
    <w:rsid w:val="00D17FF1"/>
    <w:rsid w:val="00D22DD5"/>
    <w:rsid w:val="00D2367D"/>
    <w:rsid w:val="00D23BA3"/>
    <w:rsid w:val="00D2462B"/>
    <w:rsid w:val="00D254DE"/>
    <w:rsid w:val="00D25902"/>
    <w:rsid w:val="00D25CA6"/>
    <w:rsid w:val="00D27F5B"/>
    <w:rsid w:val="00D31DE6"/>
    <w:rsid w:val="00D31E8E"/>
    <w:rsid w:val="00D31F5F"/>
    <w:rsid w:val="00D3222B"/>
    <w:rsid w:val="00D32597"/>
    <w:rsid w:val="00D32AA6"/>
    <w:rsid w:val="00D32FAD"/>
    <w:rsid w:val="00D33144"/>
    <w:rsid w:val="00D33667"/>
    <w:rsid w:val="00D33AEA"/>
    <w:rsid w:val="00D34470"/>
    <w:rsid w:val="00D347AF"/>
    <w:rsid w:val="00D349E4"/>
    <w:rsid w:val="00D34FEA"/>
    <w:rsid w:val="00D365F0"/>
    <w:rsid w:val="00D3678E"/>
    <w:rsid w:val="00D36967"/>
    <w:rsid w:val="00D36E95"/>
    <w:rsid w:val="00D36EF3"/>
    <w:rsid w:val="00D40544"/>
    <w:rsid w:val="00D40E1B"/>
    <w:rsid w:val="00D40EAB"/>
    <w:rsid w:val="00D41474"/>
    <w:rsid w:val="00D42133"/>
    <w:rsid w:val="00D421DE"/>
    <w:rsid w:val="00D42B95"/>
    <w:rsid w:val="00D44DC9"/>
    <w:rsid w:val="00D45016"/>
    <w:rsid w:val="00D453B9"/>
    <w:rsid w:val="00D45B36"/>
    <w:rsid w:val="00D45BBF"/>
    <w:rsid w:val="00D45DC5"/>
    <w:rsid w:val="00D45F5D"/>
    <w:rsid w:val="00D45F9C"/>
    <w:rsid w:val="00D46B52"/>
    <w:rsid w:val="00D4702F"/>
    <w:rsid w:val="00D4748C"/>
    <w:rsid w:val="00D47A55"/>
    <w:rsid w:val="00D50150"/>
    <w:rsid w:val="00D50E3B"/>
    <w:rsid w:val="00D50E9E"/>
    <w:rsid w:val="00D513B2"/>
    <w:rsid w:val="00D52BAE"/>
    <w:rsid w:val="00D52C87"/>
    <w:rsid w:val="00D52F95"/>
    <w:rsid w:val="00D53923"/>
    <w:rsid w:val="00D53ACD"/>
    <w:rsid w:val="00D540E9"/>
    <w:rsid w:val="00D54339"/>
    <w:rsid w:val="00D5455B"/>
    <w:rsid w:val="00D552DA"/>
    <w:rsid w:val="00D55EA2"/>
    <w:rsid w:val="00D56713"/>
    <w:rsid w:val="00D575DD"/>
    <w:rsid w:val="00D57ADA"/>
    <w:rsid w:val="00D60911"/>
    <w:rsid w:val="00D60A96"/>
    <w:rsid w:val="00D60D39"/>
    <w:rsid w:val="00D6104A"/>
    <w:rsid w:val="00D610C5"/>
    <w:rsid w:val="00D612CF"/>
    <w:rsid w:val="00D616C0"/>
    <w:rsid w:val="00D61B73"/>
    <w:rsid w:val="00D61BCB"/>
    <w:rsid w:val="00D61FD9"/>
    <w:rsid w:val="00D62040"/>
    <w:rsid w:val="00D620EA"/>
    <w:rsid w:val="00D623BF"/>
    <w:rsid w:val="00D62BF8"/>
    <w:rsid w:val="00D62CA1"/>
    <w:rsid w:val="00D632B0"/>
    <w:rsid w:val="00D63338"/>
    <w:rsid w:val="00D6450F"/>
    <w:rsid w:val="00D64676"/>
    <w:rsid w:val="00D6497E"/>
    <w:rsid w:val="00D65ABC"/>
    <w:rsid w:val="00D66827"/>
    <w:rsid w:val="00D6729E"/>
    <w:rsid w:val="00D67B15"/>
    <w:rsid w:val="00D67EF9"/>
    <w:rsid w:val="00D702D3"/>
    <w:rsid w:val="00D70994"/>
    <w:rsid w:val="00D70B0F"/>
    <w:rsid w:val="00D716E0"/>
    <w:rsid w:val="00D720AB"/>
    <w:rsid w:val="00D725EF"/>
    <w:rsid w:val="00D728AD"/>
    <w:rsid w:val="00D72E0D"/>
    <w:rsid w:val="00D73B34"/>
    <w:rsid w:val="00D73F37"/>
    <w:rsid w:val="00D750D2"/>
    <w:rsid w:val="00D75537"/>
    <w:rsid w:val="00D757B2"/>
    <w:rsid w:val="00D75B1C"/>
    <w:rsid w:val="00D763D0"/>
    <w:rsid w:val="00D768B0"/>
    <w:rsid w:val="00D769B4"/>
    <w:rsid w:val="00D7774A"/>
    <w:rsid w:val="00D8061D"/>
    <w:rsid w:val="00D80A2B"/>
    <w:rsid w:val="00D81C20"/>
    <w:rsid w:val="00D81FF5"/>
    <w:rsid w:val="00D827AB"/>
    <w:rsid w:val="00D82B4E"/>
    <w:rsid w:val="00D82C13"/>
    <w:rsid w:val="00D82EB8"/>
    <w:rsid w:val="00D82F6B"/>
    <w:rsid w:val="00D8302B"/>
    <w:rsid w:val="00D8331F"/>
    <w:rsid w:val="00D83588"/>
    <w:rsid w:val="00D855D2"/>
    <w:rsid w:val="00D86F7C"/>
    <w:rsid w:val="00D879DF"/>
    <w:rsid w:val="00D87E1D"/>
    <w:rsid w:val="00D87EE4"/>
    <w:rsid w:val="00D90042"/>
    <w:rsid w:val="00D902EE"/>
    <w:rsid w:val="00D90466"/>
    <w:rsid w:val="00D9055B"/>
    <w:rsid w:val="00D90CFF"/>
    <w:rsid w:val="00D90FBB"/>
    <w:rsid w:val="00D911E9"/>
    <w:rsid w:val="00D9198B"/>
    <w:rsid w:val="00D924C1"/>
    <w:rsid w:val="00D924E5"/>
    <w:rsid w:val="00D92FB0"/>
    <w:rsid w:val="00D93326"/>
    <w:rsid w:val="00D9504C"/>
    <w:rsid w:val="00D95D1B"/>
    <w:rsid w:val="00D973B2"/>
    <w:rsid w:val="00D976B2"/>
    <w:rsid w:val="00DA0649"/>
    <w:rsid w:val="00DA0848"/>
    <w:rsid w:val="00DA0C39"/>
    <w:rsid w:val="00DA1520"/>
    <w:rsid w:val="00DA18B7"/>
    <w:rsid w:val="00DA24D3"/>
    <w:rsid w:val="00DA2C1F"/>
    <w:rsid w:val="00DA34EA"/>
    <w:rsid w:val="00DA3BF8"/>
    <w:rsid w:val="00DA4354"/>
    <w:rsid w:val="00DA474B"/>
    <w:rsid w:val="00DA4778"/>
    <w:rsid w:val="00DA4ABD"/>
    <w:rsid w:val="00DA4D56"/>
    <w:rsid w:val="00DA4DDF"/>
    <w:rsid w:val="00DA53B2"/>
    <w:rsid w:val="00DA556D"/>
    <w:rsid w:val="00DA567A"/>
    <w:rsid w:val="00DA58F1"/>
    <w:rsid w:val="00DA5DD5"/>
    <w:rsid w:val="00DA654D"/>
    <w:rsid w:val="00DA6A4B"/>
    <w:rsid w:val="00DA6B2B"/>
    <w:rsid w:val="00DA72EA"/>
    <w:rsid w:val="00DA7FD0"/>
    <w:rsid w:val="00DB0128"/>
    <w:rsid w:val="00DB0908"/>
    <w:rsid w:val="00DB0F5C"/>
    <w:rsid w:val="00DB10A2"/>
    <w:rsid w:val="00DB119E"/>
    <w:rsid w:val="00DB19F3"/>
    <w:rsid w:val="00DB1DFA"/>
    <w:rsid w:val="00DB26A2"/>
    <w:rsid w:val="00DB2AAB"/>
    <w:rsid w:val="00DB3313"/>
    <w:rsid w:val="00DB3CAF"/>
    <w:rsid w:val="00DB44FC"/>
    <w:rsid w:val="00DB48D7"/>
    <w:rsid w:val="00DB48E3"/>
    <w:rsid w:val="00DB4C1A"/>
    <w:rsid w:val="00DB53E4"/>
    <w:rsid w:val="00DB56D6"/>
    <w:rsid w:val="00DB6D49"/>
    <w:rsid w:val="00DB6ECA"/>
    <w:rsid w:val="00DB7414"/>
    <w:rsid w:val="00DC052A"/>
    <w:rsid w:val="00DC0CFC"/>
    <w:rsid w:val="00DC3060"/>
    <w:rsid w:val="00DC3AFE"/>
    <w:rsid w:val="00DC3BA2"/>
    <w:rsid w:val="00DC516F"/>
    <w:rsid w:val="00DC54A2"/>
    <w:rsid w:val="00DC5566"/>
    <w:rsid w:val="00DC5A4F"/>
    <w:rsid w:val="00DC5AD5"/>
    <w:rsid w:val="00DC5C2D"/>
    <w:rsid w:val="00DC6C52"/>
    <w:rsid w:val="00DC70AD"/>
    <w:rsid w:val="00DC7D7B"/>
    <w:rsid w:val="00DD0AAE"/>
    <w:rsid w:val="00DD0D2C"/>
    <w:rsid w:val="00DD1239"/>
    <w:rsid w:val="00DD12F8"/>
    <w:rsid w:val="00DD18F0"/>
    <w:rsid w:val="00DD1BFD"/>
    <w:rsid w:val="00DD24A8"/>
    <w:rsid w:val="00DD2B27"/>
    <w:rsid w:val="00DD2E43"/>
    <w:rsid w:val="00DD3D94"/>
    <w:rsid w:val="00DD3ED4"/>
    <w:rsid w:val="00DD48CD"/>
    <w:rsid w:val="00DD6348"/>
    <w:rsid w:val="00DD66E6"/>
    <w:rsid w:val="00DD7013"/>
    <w:rsid w:val="00DD7766"/>
    <w:rsid w:val="00DD785C"/>
    <w:rsid w:val="00DE04F1"/>
    <w:rsid w:val="00DE0D3D"/>
    <w:rsid w:val="00DE0F9B"/>
    <w:rsid w:val="00DE14AA"/>
    <w:rsid w:val="00DE2C78"/>
    <w:rsid w:val="00DE2EF2"/>
    <w:rsid w:val="00DE2F88"/>
    <w:rsid w:val="00DE342C"/>
    <w:rsid w:val="00DE4257"/>
    <w:rsid w:val="00DE447B"/>
    <w:rsid w:val="00DE4BEC"/>
    <w:rsid w:val="00DE4E32"/>
    <w:rsid w:val="00DE5311"/>
    <w:rsid w:val="00DE58AB"/>
    <w:rsid w:val="00DE5BB8"/>
    <w:rsid w:val="00DE5F51"/>
    <w:rsid w:val="00DE615C"/>
    <w:rsid w:val="00DE6580"/>
    <w:rsid w:val="00DE659C"/>
    <w:rsid w:val="00DE66F0"/>
    <w:rsid w:val="00DE7057"/>
    <w:rsid w:val="00DE78F8"/>
    <w:rsid w:val="00DE7AF6"/>
    <w:rsid w:val="00DF00CE"/>
    <w:rsid w:val="00DF018E"/>
    <w:rsid w:val="00DF05C8"/>
    <w:rsid w:val="00DF06A7"/>
    <w:rsid w:val="00DF0803"/>
    <w:rsid w:val="00DF18F1"/>
    <w:rsid w:val="00DF1D66"/>
    <w:rsid w:val="00DF3457"/>
    <w:rsid w:val="00DF3726"/>
    <w:rsid w:val="00DF3848"/>
    <w:rsid w:val="00DF3CF3"/>
    <w:rsid w:val="00DF5614"/>
    <w:rsid w:val="00DF5AC3"/>
    <w:rsid w:val="00DF5C5B"/>
    <w:rsid w:val="00DF5FC7"/>
    <w:rsid w:val="00DF62C6"/>
    <w:rsid w:val="00DF632A"/>
    <w:rsid w:val="00DF6696"/>
    <w:rsid w:val="00DF6998"/>
    <w:rsid w:val="00E000E7"/>
    <w:rsid w:val="00E0021A"/>
    <w:rsid w:val="00E00367"/>
    <w:rsid w:val="00E00751"/>
    <w:rsid w:val="00E0099F"/>
    <w:rsid w:val="00E00CC5"/>
    <w:rsid w:val="00E01578"/>
    <w:rsid w:val="00E01E5F"/>
    <w:rsid w:val="00E02496"/>
    <w:rsid w:val="00E02653"/>
    <w:rsid w:val="00E0298E"/>
    <w:rsid w:val="00E02A5F"/>
    <w:rsid w:val="00E02B63"/>
    <w:rsid w:val="00E037C4"/>
    <w:rsid w:val="00E04DFB"/>
    <w:rsid w:val="00E05AF4"/>
    <w:rsid w:val="00E05E7F"/>
    <w:rsid w:val="00E05EA3"/>
    <w:rsid w:val="00E0618B"/>
    <w:rsid w:val="00E066A8"/>
    <w:rsid w:val="00E06802"/>
    <w:rsid w:val="00E074E9"/>
    <w:rsid w:val="00E07AF8"/>
    <w:rsid w:val="00E07C0C"/>
    <w:rsid w:val="00E07EE3"/>
    <w:rsid w:val="00E10102"/>
    <w:rsid w:val="00E101B1"/>
    <w:rsid w:val="00E107E2"/>
    <w:rsid w:val="00E1136A"/>
    <w:rsid w:val="00E113E0"/>
    <w:rsid w:val="00E117FA"/>
    <w:rsid w:val="00E1241B"/>
    <w:rsid w:val="00E1304B"/>
    <w:rsid w:val="00E132F0"/>
    <w:rsid w:val="00E13369"/>
    <w:rsid w:val="00E13DDA"/>
    <w:rsid w:val="00E14251"/>
    <w:rsid w:val="00E143B4"/>
    <w:rsid w:val="00E14AB9"/>
    <w:rsid w:val="00E15A12"/>
    <w:rsid w:val="00E16B0F"/>
    <w:rsid w:val="00E17CB2"/>
    <w:rsid w:val="00E207D3"/>
    <w:rsid w:val="00E208E3"/>
    <w:rsid w:val="00E209D1"/>
    <w:rsid w:val="00E21423"/>
    <w:rsid w:val="00E21626"/>
    <w:rsid w:val="00E21A48"/>
    <w:rsid w:val="00E2206E"/>
    <w:rsid w:val="00E22F66"/>
    <w:rsid w:val="00E23337"/>
    <w:rsid w:val="00E23893"/>
    <w:rsid w:val="00E242B2"/>
    <w:rsid w:val="00E245F7"/>
    <w:rsid w:val="00E24700"/>
    <w:rsid w:val="00E247F8"/>
    <w:rsid w:val="00E24BEB"/>
    <w:rsid w:val="00E24CD9"/>
    <w:rsid w:val="00E2506B"/>
    <w:rsid w:val="00E26552"/>
    <w:rsid w:val="00E26642"/>
    <w:rsid w:val="00E26977"/>
    <w:rsid w:val="00E271A3"/>
    <w:rsid w:val="00E27F66"/>
    <w:rsid w:val="00E30CD4"/>
    <w:rsid w:val="00E31280"/>
    <w:rsid w:val="00E315F0"/>
    <w:rsid w:val="00E324DE"/>
    <w:rsid w:val="00E32684"/>
    <w:rsid w:val="00E32BA5"/>
    <w:rsid w:val="00E335B6"/>
    <w:rsid w:val="00E33617"/>
    <w:rsid w:val="00E35241"/>
    <w:rsid w:val="00E3564E"/>
    <w:rsid w:val="00E36324"/>
    <w:rsid w:val="00E37139"/>
    <w:rsid w:val="00E3730D"/>
    <w:rsid w:val="00E40157"/>
    <w:rsid w:val="00E40296"/>
    <w:rsid w:val="00E402A2"/>
    <w:rsid w:val="00E404EF"/>
    <w:rsid w:val="00E405C4"/>
    <w:rsid w:val="00E40DD6"/>
    <w:rsid w:val="00E4305E"/>
    <w:rsid w:val="00E433F0"/>
    <w:rsid w:val="00E43421"/>
    <w:rsid w:val="00E43792"/>
    <w:rsid w:val="00E43E1C"/>
    <w:rsid w:val="00E44036"/>
    <w:rsid w:val="00E44955"/>
    <w:rsid w:val="00E44B43"/>
    <w:rsid w:val="00E44D46"/>
    <w:rsid w:val="00E44E6A"/>
    <w:rsid w:val="00E450DF"/>
    <w:rsid w:val="00E45531"/>
    <w:rsid w:val="00E4563A"/>
    <w:rsid w:val="00E45D99"/>
    <w:rsid w:val="00E45EE8"/>
    <w:rsid w:val="00E46230"/>
    <w:rsid w:val="00E46BC7"/>
    <w:rsid w:val="00E46C5F"/>
    <w:rsid w:val="00E47742"/>
    <w:rsid w:val="00E47E02"/>
    <w:rsid w:val="00E50023"/>
    <w:rsid w:val="00E5076A"/>
    <w:rsid w:val="00E51865"/>
    <w:rsid w:val="00E529C6"/>
    <w:rsid w:val="00E541FD"/>
    <w:rsid w:val="00E5438F"/>
    <w:rsid w:val="00E54BB3"/>
    <w:rsid w:val="00E54BDB"/>
    <w:rsid w:val="00E5586F"/>
    <w:rsid w:val="00E56727"/>
    <w:rsid w:val="00E56BDE"/>
    <w:rsid w:val="00E56FF1"/>
    <w:rsid w:val="00E57D52"/>
    <w:rsid w:val="00E60509"/>
    <w:rsid w:val="00E606A0"/>
    <w:rsid w:val="00E60F13"/>
    <w:rsid w:val="00E635CE"/>
    <w:rsid w:val="00E635E1"/>
    <w:rsid w:val="00E640C4"/>
    <w:rsid w:val="00E64863"/>
    <w:rsid w:val="00E64CC8"/>
    <w:rsid w:val="00E65937"/>
    <w:rsid w:val="00E660D0"/>
    <w:rsid w:val="00E670EB"/>
    <w:rsid w:val="00E67C55"/>
    <w:rsid w:val="00E67D72"/>
    <w:rsid w:val="00E70D1E"/>
    <w:rsid w:val="00E7204C"/>
    <w:rsid w:val="00E728C3"/>
    <w:rsid w:val="00E729F5"/>
    <w:rsid w:val="00E72DA3"/>
    <w:rsid w:val="00E73123"/>
    <w:rsid w:val="00E731CF"/>
    <w:rsid w:val="00E734B1"/>
    <w:rsid w:val="00E736EE"/>
    <w:rsid w:val="00E73B64"/>
    <w:rsid w:val="00E73D8C"/>
    <w:rsid w:val="00E753A0"/>
    <w:rsid w:val="00E764DF"/>
    <w:rsid w:val="00E766F4"/>
    <w:rsid w:val="00E76E03"/>
    <w:rsid w:val="00E806CC"/>
    <w:rsid w:val="00E80E1B"/>
    <w:rsid w:val="00E81A24"/>
    <w:rsid w:val="00E81A51"/>
    <w:rsid w:val="00E81BB9"/>
    <w:rsid w:val="00E81E90"/>
    <w:rsid w:val="00E82633"/>
    <w:rsid w:val="00E82CCD"/>
    <w:rsid w:val="00E837F4"/>
    <w:rsid w:val="00E83D06"/>
    <w:rsid w:val="00E83E64"/>
    <w:rsid w:val="00E85236"/>
    <w:rsid w:val="00E8672E"/>
    <w:rsid w:val="00E910B2"/>
    <w:rsid w:val="00E916B8"/>
    <w:rsid w:val="00E91787"/>
    <w:rsid w:val="00E9179B"/>
    <w:rsid w:val="00E919E4"/>
    <w:rsid w:val="00E91C46"/>
    <w:rsid w:val="00E9240C"/>
    <w:rsid w:val="00E93812"/>
    <w:rsid w:val="00E93DF1"/>
    <w:rsid w:val="00E93FB9"/>
    <w:rsid w:val="00E94064"/>
    <w:rsid w:val="00E94132"/>
    <w:rsid w:val="00E942F8"/>
    <w:rsid w:val="00E945B4"/>
    <w:rsid w:val="00E94D1F"/>
    <w:rsid w:val="00E95C4C"/>
    <w:rsid w:val="00E96245"/>
    <w:rsid w:val="00E96383"/>
    <w:rsid w:val="00E96B7B"/>
    <w:rsid w:val="00E96CBF"/>
    <w:rsid w:val="00E96D10"/>
    <w:rsid w:val="00E9720B"/>
    <w:rsid w:val="00E9757A"/>
    <w:rsid w:val="00E97972"/>
    <w:rsid w:val="00EA024B"/>
    <w:rsid w:val="00EA0DBB"/>
    <w:rsid w:val="00EA0FF3"/>
    <w:rsid w:val="00EA15CA"/>
    <w:rsid w:val="00EA1948"/>
    <w:rsid w:val="00EA1A23"/>
    <w:rsid w:val="00EA245F"/>
    <w:rsid w:val="00EA24FA"/>
    <w:rsid w:val="00EA266E"/>
    <w:rsid w:val="00EA3083"/>
    <w:rsid w:val="00EA330D"/>
    <w:rsid w:val="00EA38F8"/>
    <w:rsid w:val="00EA3C97"/>
    <w:rsid w:val="00EA3DC8"/>
    <w:rsid w:val="00EA4105"/>
    <w:rsid w:val="00EA4F1F"/>
    <w:rsid w:val="00EA4F3A"/>
    <w:rsid w:val="00EA4F8F"/>
    <w:rsid w:val="00EA514D"/>
    <w:rsid w:val="00EA5330"/>
    <w:rsid w:val="00EA5EED"/>
    <w:rsid w:val="00EA633E"/>
    <w:rsid w:val="00EA65E3"/>
    <w:rsid w:val="00EA6A81"/>
    <w:rsid w:val="00EA7AB9"/>
    <w:rsid w:val="00EA7FEE"/>
    <w:rsid w:val="00EB0CE0"/>
    <w:rsid w:val="00EB1357"/>
    <w:rsid w:val="00EB1664"/>
    <w:rsid w:val="00EB174F"/>
    <w:rsid w:val="00EB19F2"/>
    <w:rsid w:val="00EB31A3"/>
    <w:rsid w:val="00EB32A6"/>
    <w:rsid w:val="00EB407A"/>
    <w:rsid w:val="00EB4103"/>
    <w:rsid w:val="00EB4F1C"/>
    <w:rsid w:val="00EB66B9"/>
    <w:rsid w:val="00EB6916"/>
    <w:rsid w:val="00EB6C13"/>
    <w:rsid w:val="00EB6D8A"/>
    <w:rsid w:val="00EB6E86"/>
    <w:rsid w:val="00EB70D7"/>
    <w:rsid w:val="00EB79C2"/>
    <w:rsid w:val="00EB7A24"/>
    <w:rsid w:val="00EB7C25"/>
    <w:rsid w:val="00EC0F1E"/>
    <w:rsid w:val="00EC13DB"/>
    <w:rsid w:val="00EC1B88"/>
    <w:rsid w:val="00EC1B99"/>
    <w:rsid w:val="00EC1BE3"/>
    <w:rsid w:val="00EC1C95"/>
    <w:rsid w:val="00EC2327"/>
    <w:rsid w:val="00EC2D96"/>
    <w:rsid w:val="00EC3F2E"/>
    <w:rsid w:val="00EC4E13"/>
    <w:rsid w:val="00EC6839"/>
    <w:rsid w:val="00EC6E3E"/>
    <w:rsid w:val="00EC72B4"/>
    <w:rsid w:val="00EC791B"/>
    <w:rsid w:val="00EC7BAA"/>
    <w:rsid w:val="00ED0508"/>
    <w:rsid w:val="00ED066C"/>
    <w:rsid w:val="00ED0787"/>
    <w:rsid w:val="00ED0E6E"/>
    <w:rsid w:val="00ED1224"/>
    <w:rsid w:val="00ED1935"/>
    <w:rsid w:val="00ED37D9"/>
    <w:rsid w:val="00ED3B57"/>
    <w:rsid w:val="00ED3C73"/>
    <w:rsid w:val="00ED3F0D"/>
    <w:rsid w:val="00ED4C7F"/>
    <w:rsid w:val="00ED5C8F"/>
    <w:rsid w:val="00ED6444"/>
    <w:rsid w:val="00ED7042"/>
    <w:rsid w:val="00ED74D4"/>
    <w:rsid w:val="00ED7503"/>
    <w:rsid w:val="00ED7516"/>
    <w:rsid w:val="00ED7757"/>
    <w:rsid w:val="00ED7F0A"/>
    <w:rsid w:val="00EE0220"/>
    <w:rsid w:val="00EE125E"/>
    <w:rsid w:val="00EE1C25"/>
    <w:rsid w:val="00EE2341"/>
    <w:rsid w:val="00EE23C7"/>
    <w:rsid w:val="00EE2609"/>
    <w:rsid w:val="00EE2ABD"/>
    <w:rsid w:val="00EE2AE2"/>
    <w:rsid w:val="00EE2D19"/>
    <w:rsid w:val="00EE325B"/>
    <w:rsid w:val="00EE3661"/>
    <w:rsid w:val="00EE36DF"/>
    <w:rsid w:val="00EE4740"/>
    <w:rsid w:val="00EE5B5E"/>
    <w:rsid w:val="00EE5CF8"/>
    <w:rsid w:val="00EE6119"/>
    <w:rsid w:val="00EE7124"/>
    <w:rsid w:val="00EE74F8"/>
    <w:rsid w:val="00EE7D24"/>
    <w:rsid w:val="00EF0517"/>
    <w:rsid w:val="00EF111A"/>
    <w:rsid w:val="00EF2044"/>
    <w:rsid w:val="00EF26E8"/>
    <w:rsid w:val="00EF2784"/>
    <w:rsid w:val="00EF38EC"/>
    <w:rsid w:val="00EF3945"/>
    <w:rsid w:val="00EF4102"/>
    <w:rsid w:val="00EF44EF"/>
    <w:rsid w:val="00EF453B"/>
    <w:rsid w:val="00EF5087"/>
    <w:rsid w:val="00EF6650"/>
    <w:rsid w:val="00EF6D7F"/>
    <w:rsid w:val="00EF768A"/>
    <w:rsid w:val="00EF7AC1"/>
    <w:rsid w:val="00EF7CCD"/>
    <w:rsid w:val="00EF7FA5"/>
    <w:rsid w:val="00F00445"/>
    <w:rsid w:val="00F00BDF"/>
    <w:rsid w:val="00F00C72"/>
    <w:rsid w:val="00F00F4B"/>
    <w:rsid w:val="00F01BC8"/>
    <w:rsid w:val="00F01C5C"/>
    <w:rsid w:val="00F01FEB"/>
    <w:rsid w:val="00F02536"/>
    <w:rsid w:val="00F02724"/>
    <w:rsid w:val="00F02E01"/>
    <w:rsid w:val="00F03A8B"/>
    <w:rsid w:val="00F03D38"/>
    <w:rsid w:val="00F04488"/>
    <w:rsid w:val="00F05303"/>
    <w:rsid w:val="00F05498"/>
    <w:rsid w:val="00F05980"/>
    <w:rsid w:val="00F05C4D"/>
    <w:rsid w:val="00F05F87"/>
    <w:rsid w:val="00F0603E"/>
    <w:rsid w:val="00F06125"/>
    <w:rsid w:val="00F0618B"/>
    <w:rsid w:val="00F0627A"/>
    <w:rsid w:val="00F06ECA"/>
    <w:rsid w:val="00F0739A"/>
    <w:rsid w:val="00F101B6"/>
    <w:rsid w:val="00F1099C"/>
    <w:rsid w:val="00F11258"/>
    <w:rsid w:val="00F11341"/>
    <w:rsid w:val="00F116DE"/>
    <w:rsid w:val="00F11827"/>
    <w:rsid w:val="00F1221C"/>
    <w:rsid w:val="00F135DD"/>
    <w:rsid w:val="00F14312"/>
    <w:rsid w:val="00F14870"/>
    <w:rsid w:val="00F14C84"/>
    <w:rsid w:val="00F153B5"/>
    <w:rsid w:val="00F1593D"/>
    <w:rsid w:val="00F15B78"/>
    <w:rsid w:val="00F167FB"/>
    <w:rsid w:val="00F16868"/>
    <w:rsid w:val="00F16A7C"/>
    <w:rsid w:val="00F17097"/>
    <w:rsid w:val="00F173DF"/>
    <w:rsid w:val="00F1779D"/>
    <w:rsid w:val="00F17A28"/>
    <w:rsid w:val="00F20639"/>
    <w:rsid w:val="00F2063E"/>
    <w:rsid w:val="00F2084C"/>
    <w:rsid w:val="00F209F2"/>
    <w:rsid w:val="00F20A64"/>
    <w:rsid w:val="00F2115D"/>
    <w:rsid w:val="00F21D7F"/>
    <w:rsid w:val="00F22B74"/>
    <w:rsid w:val="00F236A2"/>
    <w:rsid w:val="00F2470F"/>
    <w:rsid w:val="00F24D2E"/>
    <w:rsid w:val="00F251F1"/>
    <w:rsid w:val="00F25F32"/>
    <w:rsid w:val="00F261D8"/>
    <w:rsid w:val="00F27437"/>
    <w:rsid w:val="00F277E9"/>
    <w:rsid w:val="00F301DA"/>
    <w:rsid w:val="00F306F9"/>
    <w:rsid w:val="00F30A1F"/>
    <w:rsid w:val="00F311E4"/>
    <w:rsid w:val="00F31487"/>
    <w:rsid w:val="00F315DC"/>
    <w:rsid w:val="00F31E67"/>
    <w:rsid w:val="00F3204A"/>
    <w:rsid w:val="00F328C1"/>
    <w:rsid w:val="00F3294D"/>
    <w:rsid w:val="00F33BD4"/>
    <w:rsid w:val="00F33CE5"/>
    <w:rsid w:val="00F33DD0"/>
    <w:rsid w:val="00F34A1A"/>
    <w:rsid w:val="00F365E4"/>
    <w:rsid w:val="00F366CF"/>
    <w:rsid w:val="00F367D9"/>
    <w:rsid w:val="00F36A23"/>
    <w:rsid w:val="00F37562"/>
    <w:rsid w:val="00F37A29"/>
    <w:rsid w:val="00F37CC8"/>
    <w:rsid w:val="00F402D6"/>
    <w:rsid w:val="00F40616"/>
    <w:rsid w:val="00F408F5"/>
    <w:rsid w:val="00F42585"/>
    <w:rsid w:val="00F427DC"/>
    <w:rsid w:val="00F43D04"/>
    <w:rsid w:val="00F458B9"/>
    <w:rsid w:val="00F46964"/>
    <w:rsid w:val="00F47F40"/>
    <w:rsid w:val="00F50010"/>
    <w:rsid w:val="00F504E4"/>
    <w:rsid w:val="00F50DA1"/>
    <w:rsid w:val="00F5122B"/>
    <w:rsid w:val="00F513B3"/>
    <w:rsid w:val="00F51612"/>
    <w:rsid w:val="00F51E33"/>
    <w:rsid w:val="00F529B8"/>
    <w:rsid w:val="00F52C78"/>
    <w:rsid w:val="00F52ECE"/>
    <w:rsid w:val="00F531C3"/>
    <w:rsid w:val="00F533CC"/>
    <w:rsid w:val="00F53BE9"/>
    <w:rsid w:val="00F53D16"/>
    <w:rsid w:val="00F540CC"/>
    <w:rsid w:val="00F54668"/>
    <w:rsid w:val="00F547BF"/>
    <w:rsid w:val="00F549BE"/>
    <w:rsid w:val="00F54CFF"/>
    <w:rsid w:val="00F5603B"/>
    <w:rsid w:val="00F5671F"/>
    <w:rsid w:val="00F56E05"/>
    <w:rsid w:val="00F57244"/>
    <w:rsid w:val="00F57D49"/>
    <w:rsid w:val="00F57FC5"/>
    <w:rsid w:val="00F6009D"/>
    <w:rsid w:val="00F60A7E"/>
    <w:rsid w:val="00F60F65"/>
    <w:rsid w:val="00F6159D"/>
    <w:rsid w:val="00F620F1"/>
    <w:rsid w:val="00F6259B"/>
    <w:rsid w:val="00F62ED3"/>
    <w:rsid w:val="00F6304B"/>
    <w:rsid w:val="00F6330B"/>
    <w:rsid w:val="00F6348D"/>
    <w:rsid w:val="00F63772"/>
    <w:rsid w:val="00F6412A"/>
    <w:rsid w:val="00F647C9"/>
    <w:rsid w:val="00F64A59"/>
    <w:rsid w:val="00F6526F"/>
    <w:rsid w:val="00F65384"/>
    <w:rsid w:val="00F65931"/>
    <w:rsid w:val="00F6622A"/>
    <w:rsid w:val="00F66B8E"/>
    <w:rsid w:val="00F67115"/>
    <w:rsid w:val="00F67415"/>
    <w:rsid w:val="00F67B28"/>
    <w:rsid w:val="00F67DB9"/>
    <w:rsid w:val="00F67EDF"/>
    <w:rsid w:val="00F700C5"/>
    <w:rsid w:val="00F7046A"/>
    <w:rsid w:val="00F70500"/>
    <w:rsid w:val="00F70627"/>
    <w:rsid w:val="00F709D8"/>
    <w:rsid w:val="00F70F6D"/>
    <w:rsid w:val="00F713B4"/>
    <w:rsid w:val="00F71857"/>
    <w:rsid w:val="00F71EF9"/>
    <w:rsid w:val="00F72257"/>
    <w:rsid w:val="00F722D8"/>
    <w:rsid w:val="00F727A6"/>
    <w:rsid w:val="00F727B0"/>
    <w:rsid w:val="00F728EE"/>
    <w:rsid w:val="00F72E97"/>
    <w:rsid w:val="00F72FF9"/>
    <w:rsid w:val="00F731D0"/>
    <w:rsid w:val="00F73559"/>
    <w:rsid w:val="00F735B4"/>
    <w:rsid w:val="00F73702"/>
    <w:rsid w:val="00F73753"/>
    <w:rsid w:val="00F73FBD"/>
    <w:rsid w:val="00F73FDE"/>
    <w:rsid w:val="00F740FE"/>
    <w:rsid w:val="00F74120"/>
    <w:rsid w:val="00F74F4D"/>
    <w:rsid w:val="00F75270"/>
    <w:rsid w:val="00F75586"/>
    <w:rsid w:val="00F755C0"/>
    <w:rsid w:val="00F75B11"/>
    <w:rsid w:val="00F75CAD"/>
    <w:rsid w:val="00F76054"/>
    <w:rsid w:val="00F7665F"/>
    <w:rsid w:val="00F76938"/>
    <w:rsid w:val="00F770FA"/>
    <w:rsid w:val="00F77688"/>
    <w:rsid w:val="00F77827"/>
    <w:rsid w:val="00F77FB6"/>
    <w:rsid w:val="00F8003A"/>
    <w:rsid w:val="00F8136B"/>
    <w:rsid w:val="00F81FF5"/>
    <w:rsid w:val="00F8215A"/>
    <w:rsid w:val="00F8240B"/>
    <w:rsid w:val="00F82BB0"/>
    <w:rsid w:val="00F83A32"/>
    <w:rsid w:val="00F83ABA"/>
    <w:rsid w:val="00F83FB2"/>
    <w:rsid w:val="00F84386"/>
    <w:rsid w:val="00F8654E"/>
    <w:rsid w:val="00F87425"/>
    <w:rsid w:val="00F878F1"/>
    <w:rsid w:val="00F87990"/>
    <w:rsid w:val="00F87D5D"/>
    <w:rsid w:val="00F905C5"/>
    <w:rsid w:val="00F90A8F"/>
    <w:rsid w:val="00F920D9"/>
    <w:rsid w:val="00F92657"/>
    <w:rsid w:val="00F927DB"/>
    <w:rsid w:val="00F92ED5"/>
    <w:rsid w:val="00F93087"/>
    <w:rsid w:val="00F93564"/>
    <w:rsid w:val="00F938CE"/>
    <w:rsid w:val="00F93B5F"/>
    <w:rsid w:val="00F9442E"/>
    <w:rsid w:val="00F95467"/>
    <w:rsid w:val="00F95C94"/>
    <w:rsid w:val="00F96459"/>
    <w:rsid w:val="00F96652"/>
    <w:rsid w:val="00F96C7C"/>
    <w:rsid w:val="00F96CBA"/>
    <w:rsid w:val="00F96F61"/>
    <w:rsid w:val="00F9716C"/>
    <w:rsid w:val="00F97590"/>
    <w:rsid w:val="00FA0687"/>
    <w:rsid w:val="00FA22EA"/>
    <w:rsid w:val="00FA3906"/>
    <w:rsid w:val="00FA3A0C"/>
    <w:rsid w:val="00FA6297"/>
    <w:rsid w:val="00FA63E9"/>
    <w:rsid w:val="00FA6752"/>
    <w:rsid w:val="00FA6BF5"/>
    <w:rsid w:val="00FA7A37"/>
    <w:rsid w:val="00FB00B2"/>
    <w:rsid w:val="00FB0239"/>
    <w:rsid w:val="00FB0366"/>
    <w:rsid w:val="00FB0A84"/>
    <w:rsid w:val="00FB12D1"/>
    <w:rsid w:val="00FB15FA"/>
    <w:rsid w:val="00FB20E3"/>
    <w:rsid w:val="00FB231C"/>
    <w:rsid w:val="00FB295C"/>
    <w:rsid w:val="00FB2AEC"/>
    <w:rsid w:val="00FB3AC9"/>
    <w:rsid w:val="00FB3F19"/>
    <w:rsid w:val="00FB4073"/>
    <w:rsid w:val="00FB4534"/>
    <w:rsid w:val="00FB4DD0"/>
    <w:rsid w:val="00FB54FB"/>
    <w:rsid w:val="00FB5BFC"/>
    <w:rsid w:val="00FB5EA8"/>
    <w:rsid w:val="00FC07FD"/>
    <w:rsid w:val="00FC0997"/>
    <w:rsid w:val="00FC09E7"/>
    <w:rsid w:val="00FC0EAD"/>
    <w:rsid w:val="00FC2439"/>
    <w:rsid w:val="00FC286E"/>
    <w:rsid w:val="00FC28C6"/>
    <w:rsid w:val="00FC34F8"/>
    <w:rsid w:val="00FC35C5"/>
    <w:rsid w:val="00FC41C7"/>
    <w:rsid w:val="00FC4774"/>
    <w:rsid w:val="00FC498E"/>
    <w:rsid w:val="00FC4A9A"/>
    <w:rsid w:val="00FC4DF8"/>
    <w:rsid w:val="00FC5845"/>
    <w:rsid w:val="00FC5ACC"/>
    <w:rsid w:val="00FC5B74"/>
    <w:rsid w:val="00FC5FB1"/>
    <w:rsid w:val="00FC6242"/>
    <w:rsid w:val="00FC6805"/>
    <w:rsid w:val="00FC6E76"/>
    <w:rsid w:val="00FC7420"/>
    <w:rsid w:val="00FC77AE"/>
    <w:rsid w:val="00FD073C"/>
    <w:rsid w:val="00FD0AF6"/>
    <w:rsid w:val="00FD0E39"/>
    <w:rsid w:val="00FD156B"/>
    <w:rsid w:val="00FD1584"/>
    <w:rsid w:val="00FD2DC7"/>
    <w:rsid w:val="00FD2E52"/>
    <w:rsid w:val="00FD31D9"/>
    <w:rsid w:val="00FD3214"/>
    <w:rsid w:val="00FD3819"/>
    <w:rsid w:val="00FD38B0"/>
    <w:rsid w:val="00FD3AF9"/>
    <w:rsid w:val="00FD3BF4"/>
    <w:rsid w:val="00FD3CF1"/>
    <w:rsid w:val="00FD42DA"/>
    <w:rsid w:val="00FD4EDA"/>
    <w:rsid w:val="00FD532C"/>
    <w:rsid w:val="00FD5462"/>
    <w:rsid w:val="00FD56D9"/>
    <w:rsid w:val="00FD5B3E"/>
    <w:rsid w:val="00FD5DD3"/>
    <w:rsid w:val="00FD66D3"/>
    <w:rsid w:val="00FD68F4"/>
    <w:rsid w:val="00FD69FD"/>
    <w:rsid w:val="00FD6CB1"/>
    <w:rsid w:val="00FD7153"/>
    <w:rsid w:val="00FD71C2"/>
    <w:rsid w:val="00FD79A1"/>
    <w:rsid w:val="00FD7A77"/>
    <w:rsid w:val="00FE045F"/>
    <w:rsid w:val="00FE0F11"/>
    <w:rsid w:val="00FE1139"/>
    <w:rsid w:val="00FE12B8"/>
    <w:rsid w:val="00FE175B"/>
    <w:rsid w:val="00FE1991"/>
    <w:rsid w:val="00FE19D3"/>
    <w:rsid w:val="00FE1CF3"/>
    <w:rsid w:val="00FE212E"/>
    <w:rsid w:val="00FE23D9"/>
    <w:rsid w:val="00FE2606"/>
    <w:rsid w:val="00FE2B99"/>
    <w:rsid w:val="00FE305F"/>
    <w:rsid w:val="00FE34F7"/>
    <w:rsid w:val="00FE3736"/>
    <w:rsid w:val="00FE3A6D"/>
    <w:rsid w:val="00FE40CE"/>
    <w:rsid w:val="00FE41FA"/>
    <w:rsid w:val="00FE4A2F"/>
    <w:rsid w:val="00FE4ED2"/>
    <w:rsid w:val="00FE58BD"/>
    <w:rsid w:val="00FE58EE"/>
    <w:rsid w:val="00FE5A5E"/>
    <w:rsid w:val="00FE6228"/>
    <w:rsid w:val="00FE635C"/>
    <w:rsid w:val="00FE6E74"/>
    <w:rsid w:val="00FE719C"/>
    <w:rsid w:val="00FE7616"/>
    <w:rsid w:val="00FE79CC"/>
    <w:rsid w:val="00FF1A9A"/>
    <w:rsid w:val="00FF1B9F"/>
    <w:rsid w:val="00FF1D2D"/>
    <w:rsid w:val="00FF2656"/>
    <w:rsid w:val="00FF2F93"/>
    <w:rsid w:val="00FF3712"/>
    <w:rsid w:val="00FF3721"/>
    <w:rsid w:val="00FF422B"/>
    <w:rsid w:val="00FF5942"/>
    <w:rsid w:val="00FF6327"/>
    <w:rsid w:val="00FF6957"/>
    <w:rsid w:val="00FF6B90"/>
    <w:rsid w:val="00FF71AD"/>
    <w:rsid w:val="00FF79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FEB30D"/>
  <w15:chartTrackingRefBased/>
  <w15:docId w15:val="{B3C0E7E7-8170-48AC-A1C7-25019F48C8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a-D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4CCE"/>
    <w:rPr>
      <w:rFonts w:ascii="Palatino Linotype" w:hAnsi="Palatino Linotype"/>
    </w:rPr>
  </w:style>
  <w:style w:type="paragraph" w:styleId="Overskrift1">
    <w:name w:val="heading 1"/>
    <w:basedOn w:val="Normal"/>
    <w:next w:val="Normal"/>
    <w:link w:val="Overskrift1Tegn"/>
    <w:uiPriority w:val="9"/>
    <w:qFormat/>
    <w:rsid w:val="001544A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Overskrift2">
    <w:name w:val="heading 2"/>
    <w:basedOn w:val="Normal"/>
    <w:next w:val="Normal"/>
    <w:link w:val="Overskrift2Tegn"/>
    <w:uiPriority w:val="9"/>
    <w:unhideWhenUsed/>
    <w:qFormat/>
    <w:rsid w:val="00BD553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Overskrift3">
    <w:name w:val="heading 3"/>
    <w:basedOn w:val="Normal"/>
    <w:next w:val="Normal"/>
    <w:link w:val="Overskrift3Tegn"/>
    <w:uiPriority w:val="9"/>
    <w:unhideWhenUsed/>
    <w:qFormat/>
    <w:rsid w:val="00F7527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Overskrift4">
    <w:name w:val="heading 4"/>
    <w:basedOn w:val="Normal"/>
    <w:next w:val="Normal"/>
    <w:link w:val="Overskrift4Tegn"/>
    <w:uiPriority w:val="9"/>
    <w:unhideWhenUsed/>
    <w:qFormat/>
    <w:rsid w:val="00F7527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Overskrift5">
    <w:name w:val="heading 5"/>
    <w:aliases w:val="reference,refference"/>
    <w:basedOn w:val="Normal"/>
    <w:next w:val="Normal"/>
    <w:link w:val="Overskrift5Tegn"/>
    <w:uiPriority w:val="9"/>
    <w:unhideWhenUsed/>
    <w:qFormat/>
    <w:rsid w:val="00F7527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b/>
    </w:rPr>
  </w:style>
  <w:style w:type="paragraph" w:styleId="Overskrift6">
    <w:name w:val="heading 6"/>
    <w:basedOn w:val="Normal"/>
    <w:next w:val="Normal"/>
    <w:link w:val="Overskrift6Tegn"/>
    <w:uiPriority w:val="9"/>
    <w:unhideWhenUsed/>
    <w:qFormat/>
    <w:rsid w:val="009E746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Overskrift7">
    <w:name w:val="heading 7"/>
    <w:basedOn w:val="Normal"/>
    <w:next w:val="Normal"/>
    <w:link w:val="Overskrift7Tegn"/>
    <w:uiPriority w:val="9"/>
    <w:unhideWhenUsed/>
    <w:qFormat/>
    <w:rsid w:val="009E7464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paragraph" w:styleId="Ingenafstand">
    <w:name w:val="No Spacing"/>
    <w:link w:val="IngenafstandTegn"/>
    <w:uiPriority w:val="1"/>
    <w:qFormat/>
    <w:rsid w:val="00A81E0C"/>
    <w:pPr>
      <w:spacing w:after="0" w:line="240" w:lineRule="auto"/>
    </w:pPr>
    <w:rPr>
      <w:rFonts w:eastAsiaTheme="minorEastAsia"/>
      <w:lang w:eastAsia="da-DK"/>
    </w:rPr>
  </w:style>
  <w:style w:type="character" w:customStyle="1" w:styleId="IngenafstandTegn">
    <w:name w:val="Ingen afstand Tegn"/>
    <w:basedOn w:val="Standardskrifttypeiafsnit"/>
    <w:link w:val="Ingenafstand"/>
    <w:uiPriority w:val="1"/>
    <w:rsid w:val="00A81E0C"/>
    <w:rPr>
      <w:rFonts w:eastAsiaTheme="minorEastAsia"/>
      <w:lang w:eastAsia="da-DK"/>
    </w:rPr>
  </w:style>
  <w:style w:type="character" w:customStyle="1" w:styleId="Overskrift1Tegn">
    <w:name w:val="Overskrift 1 Tegn"/>
    <w:basedOn w:val="Standardskrifttypeiafsnit"/>
    <w:link w:val="Overskrift1"/>
    <w:uiPriority w:val="9"/>
    <w:rsid w:val="001544A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el">
    <w:name w:val="Title"/>
    <w:basedOn w:val="Normal"/>
    <w:next w:val="Normal"/>
    <w:link w:val="TitelTegn"/>
    <w:uiPriority w:val="10"/>
    <w:qFormat/>
    <w:rsid w:val="001544A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Tegn">
    <w:name w:val="Titel Tegn"/>
    <w:basedOn w:val="Standardskrifttypeiafsnit"/>
    <w:link w:val="Titel"/>
    <w:uiPriority w:val="10"/>
    <w:rsid w:val="001544A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el-Gitter">
    <w:name w:val="Table Grid"/>
    <w:basedOn w:val="Tabel-Normal"/>
    <w:uiPriority w:val="39"/>
    <w:rsid w:val="001544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dehoved">
    <w:name w:val="header"/>
    <w:basedOn w:val="Normal"/>
    <w:link w:val="SidehovedTegn"/>
    <w:uiPriority w:val="99"/>
    <w:unhideWhenUsed/>
    <w:rsid w:val="00C9167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SidehovedTegn">
    <w:name w:val="Sidehoved Tegn"/>
    <w:basedOn w:val="Standardskrifttypeiafsnit"/>
    <w:link w:val="Sidehoved"/>
    <w:uiPriority w:val="99"/>
    <w:rsid w:val="00C91671"/>
  </w:style>
  <w:style w:type="paragraph" w:styleId="Sidefod">
    <w:name w:val="footer"/>
    <w:basedOn w:val="Normal"/>
    <w:link w:val="SidefodTegn"/>
    <w:uiPriority w:val="99"/>
    <w:unhideWhenUsed/>
    <w:rsid w:val="00C9167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SidefodTegn">
    <w:name w:val="Sidefod Tegn"/>
    <w:basedOn w:val="Standardskrifttypeiafsnit"/>
    <w:link w:val="Sidefod"/>
    <w:uiPriority w:val="99"/>
    <w:rsid w:val="00C91671"/>
  </w:style>
  <w:style w:type="paragraph" w:styleId="Overskrift">
    <w:name w:val="TOC Heading"/>
    <w:basedOn w:val="Overskrift1"/>
    <w:next w:val="Normal"/>
    <w:uiPriority w:val="39"/>
    <w:unhideWhenUsed/>
    <w:qFormat/>
    <w:rsid w:val="003F22D4"/>
    <w:pPr>
      <w:outlineLvl w:val="9"/>
    </w:pPr>
    <w:rPr>
      <w:lang w:eastAsia="da-DK"/>
    </w:rPr>
  </w:style>
  <w:style w:type="character" w:customStyle="1" w:styleId="Overskrift2Tegn">
    <w:name w:val="Overskrift 2 Tegn"/>
    <w:basedOn w:val="Standardskrifttypeiafsnit"/>
    <w:link w:val="Overskrift2"/>
    <w:uiPriority w:val="9"/>
    <w:rsid w:val="00BD553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Kommentarhenvisning">
    <w:name w:val="annotation reference"/>
    <w:basedOn w:val="Standardskrifttypeiafsnit"/>
    <w:uiPriority w:val="99"/>
    <w:semiHidden/>
    <w:unhideWhenUsed/>
    <w:rsid w:val="000827E9"/>
    <w:rPr>
      <w:sz w:val="16"/>
      <w:szCs w:val="16"/>
    </w:rPr>
  </w:style>
  <w:style w:type="paragraph" w:styleId="Kommentartekst">
    <w:name w:val="annotation text"/>
    <w:basedOn w:val="Normal"/>
    <w:link w:val="KommentartekstTegn"/>
    <w:uiPriority w:val="99"/>
    <w:unhideWhenUsed/>
    <w:rsid w:val="000827E9"/>
    <w:pPr>
      <w:spacing w:line="240" w:lineRule="auto"/>
    </w:pPr>
    <w:rPr>
      <w:sz w:val="20"/>
      <w:szCs w:val="20"/>
    </w:rPr>
  </w:style>
  <w:style w:type="character" w:customStyle="1" w:styleId="KommentartekstTegn">
    <w:name w:val="Kommentartekst Tegn"/>
    <w:basedOn w:val="Standardskrifttypeiafsnit"/>
    <w:link w:val="Kommentartekst"/>
    <w:uiPriority w:val="99"/>
    <w:rsid w:val="000827E9"/>
    <w:rPr>
      <w:rFonts w:ascii="Times New Roman" w:hAnsi="Times New Roman"/>
      <w:sz w:val="20"/>
      <w:szCs w:val="20"/>
    </w:rPr>
  </w:style>
  <w:style w:type="paragraph" w:styleId="Kommentaremne">
    <w:name w:val="annotation subject"/>
    <w:basedOn w:val="Kommentartekst"/>
    <w:next w:val="Kommentartekst"/>
    <w:link w:val="KommentaremneTegn"/>
    <w:uiPriority w:val="99"/>
    <w:semiHidden/>
    <w:unhideWhenUsed/>
    <w:rsid w:val="000827E9"/>
    <w:rPr>
      <w:b/>
      <w:bCs/>
    </w:rPr>
  </w:style>
  <w:style w:type="character" w:customStyle="1" w:styleId="KommentaremneTegn">
    <w:name w:val="Kommentaremne Tegn"/>
    <w:basedOn w:val="KommentartekstTegn"/>
    <w:link w:val="Kommentaremne"/>
    <w:uiPriority w:val="99"/>
    <w:semiHidden/>
    <w:rsid w:val="000827E9"/>
    <w:rPr>
      <w:rFonts w:ascii="Times New Roman" w:hAnsi="Times New Roman"/>
      <w:b/>
      <w:bCs/>
      <w:sz w:val="20"/>
      <w:szCs w:val="20"/>
    </w:rPr>
  </w:style>
  <w:style w:type="paragraph" w:styleId="Markeringsbobletekst">
    <w:name w:val="Balloon Text"/>
    <w:basedOn w:val="Normal"/>
    <w:link w:val="MarkeringsbobletekstTegn"/>
    <w:uiPriority w:val="99"/>
    <w:semiHidden/>
    <w:unhideWhenUsed/>
    <w:rsid w:val="000827E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MarkeringsbobletekstTegn">
    <w:name w:val="Markeringsbobletekst Tegn"/>
    <w:basedOn w:val="Standardskrifttypeiafsnit"/>
    <w:link w:val="Markeringsbobletekst"/>
    <w:uiPriority w:val="99"/>
    <w:semiHidden/>
    <w:rsid w:val="000827E9"/>
    <w:rPr>
      <w:rFonts w:ascii="Segoe UI" w:hAnsi="Segoe UI" w:cs="Segoe UI"/>
      <w:sz w:val="18"/>
      <w:szCs w:val="18"/>
    </w:rPr>
  </w:style>
  <w:style w:type="table" w:styleId="Gittertabel4">
    <w:name w:val="Grid Table 4"/>
    <w:basedOn w:val="Tabel-Normal"/>
    <w:uiPriority w:val="49"/>
    <w:rsid w:val="00BF5F51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etabel4">
    <w:name w:val="List Table 4"/>
    <w:basedOn w:val="Tabel-Normal"/>
    <w:uiPriority w:val="49"/>
    <w:rsid w:val="00BF5F51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customStyle="1" w:styleId="Overskrift3Tegn">
    <w:name w:val="Overskrift 3 Tegn"/>
    <w:basedOn w:val="Standardskrifttypeiafsnit"/>
    <w:link w:val="Overskrift3"/>
    <w:uiPriority w:val="9"/>
    <w:rsid w:val="00F7527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Overskrift4Tegn">
    <w:name w:val="Overskrift 4 Tegn"/>
    <w:basedOn w:val="Standardskrifttypeiafsnit"/>
    <w:link w:val="Overskrift4"/>
    <w:uiPriority w:val="9"/>
    <w:rsid w:val="00F7527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Overskrift5Tegn">
    <w:name w:val="Overskrift 5 Tegn"/>
    <w:aliases w:val="reference Tegn,refference Tegn"/>
    <w:basedOn w:val="Standardskrifttypeiafsnit"/>
    <w:link w:val="Overskrift5"/>
    <w:uiPriority w:val="9"/>
    <w:rsid w:val="00F75270"/>
    <w:rPr>
      <w:rFonts w:asciiTheme="majorHAnsi" w:eastAsiaTheme="majorEastAsia" w:hAnsiTheme="majorHAnsi" w:cstheme="majorBidi"/>
      <w:b/>
    </w:rPr>
  </w:style>
  <w:style w:type="paragraph" w:styleId="Billedtekst">
    <w:name w:val="caption"/>
    <w:basedOn w:val="Normal"/>
    <w:next w:val="Normal"/>
    <w:uiPriority w:val="35"/>
    <w:unhideWhenUsed/>
    <w:qFormat/>
    <w:rsid w:val="00A56E5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eafsnit">
    <w:name w:val="List Paragraph"/>
    <w:basedOn w:val="Normal"/>
    <w:uiPriority w:val="34"/>
    <w:qFormat/>
    <w:rsid w:val="00A56E5B"/>
    <w:pPr>
      <w:ind w:left="720"/>
      <w:contextualSpacing/>
    </w:pPr>
  </w:style>
  <w:style w:type="paragraph" w:styleId="Indholdsfortegnelse1">
    <w:name w:val="toc 1"/>
    <w:basedOn w:val="Normal"/>
    <w:next w:val="Normal"/>
    <w:autoRedefine/>
    <w:uiPriority w:val="39"/>
    <w:unhideWhenUsed/>
    <w:rsid w:val="004630EB"/>
    <w:pPr>
      <w:spacing w:after="100"/>
    </w:pPr>
  </w:style>
  <w:style w:type="paragraph" w:styleId="Indholdsfortegnelse2">
    <w:name w:val="toc 2"/>
    <w:basedOn w:val="Normal"/>
    <w:next w:val="Normal"/>
    <w:autoRedefine/>
    <w:uiPriority w:val="39"/>
    <w:unhideWhenUsed/>
    <w:rsid w:val="004630EB"/>
    <w:pPr>
      <w:spacing w:after="100"/>
      <w:ind w:left="220"/>
    </w:pPr>
  </w:style>
  <w:style w:type="paragraph" w:styleId="Indholdsfortegnelse3">
    <w:name w:val="toc 3"/>
    <w:basedOn w:val="Normal"/>
    <w:next w:val="Normal"/>
    <w:autoRedefine/>
    <w:uiPriority w:val="39"/>
    <w:unhideWhenUsed/>
    <w:rsid w:val="004630EB"/>
    <w:pPr>
      <w:spacing w:after="100"/>
      <w:ind w:left="440"/>
    </w:pPr>
  </w:style>
  <w:style w:type="character" w:styleId="Hyperlink">
    <w:name w:val="Hyperlink"/>
    <w:basedOn w:val="Standardskrifttypeiafsnit"/>
    <w:uiPriority w:val="99"/>
    <w:unhideWhenUsed/>
    <w:rsid w:val="004630EB"/>
    <w:rPr>
      <w:color w:val="0563C1" w:themeColor="hyperlink"/>
      <w:u w:val="single"/>
    </w:rPr>
  </w:style>
  <w:style w:type="character" w:customStyle="1" w:styleId="Overskrift6Tegn">
    <w:name w:val="Overskrift 6 Tegn"/>
    <w:basedOn w:val="Standardskrifttypeiafsnit"/>
    <w:link w:val="Overskrift6"/>
    <w:uiPriority w:val="9"/>
    <w:rsid w:val="009E746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Overskrift7Tegn">
    <w:name w:val="Overskrift 7 Tegn"/>
    <w:basedOn w:val="Standardskrifttypeiafsnit"/>
    <w:link w:val="Overskrift7"/>
    <w:uiPriority w:val="9"/>
    <w:rsid w:val="009E746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table" w:styleId="Gittertabel3-farve1">
    <w:name w:val="Grid Table 3 Accent 1"/>
    <w:basedOn w:val="Tabel-Normal"/>
    <w:uiPriority w:val="48"/>
    <w:rsid w:val="009E7464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paragraph" w:styleId="NormalWeb">
    <w:name w:val="Normal (Web)"/>
    <w:basedOn w:val="Normal"/>
    <w:uiPriority w:val="99"/>
    <w:unhideWhenUsed/>
    <w:rsid w:val="009E746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a-DK"/>
    </w:rPr>
  </w:style>
  <w:style w:type="table" w:styleId="Gittertabel5-mrk-farve1">
    <w:name w:val="Grid Table 5 Dark Accent 1"/>
    <w:basedOn w:val="Tabel-Normal"/>
    <w:uiPriority w:val="50"/>
    <w:rsid w:val="009E746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Almindeligtabel3">
    <w:name w:val="Plain Table 3"/>
    <w:basedOn w:val="Tabel-Normal"/>
    <w:uiPriority w:val="43"/>
    <w:rsid w:val="009E746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ittertabel1-lys">
    <w:name w:val="Grid Table 1 Light"/>
    <w:basedOn w:val="Tabel-Normal"/>
    <w:uiPriority w:val="46"/>
    <w:rsid w:val="009E7464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ittertabel5-mrk">
    <w:name w:val="Grid Table 5 Dark"/>
    <w:basedOn w:val="Tabel-Normal"/>
    <w:uiPriority w:val="50"/>
    <w:rsid w:val="009E746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paragraph" w:styleId="Fodnotetekst">
    <w:name w:val="footnote text"/>
    <w:basedOn w:val="Normal"/>
    <w:link w:val="FodnotetekstTegn"/>
    <w:uiPriority w:val="99"/>
    <w:semiHidden/>
    <w:unhideWhenUsed/>
    <w:rsid w:val="00C97DB2"/>
    <w:pPr>
      <w:spacing w:after="0" w:line="240" w:lineRule="auto"/>
    </w:pPr>
    <w:rPr>
      <w:sz w:val="20"/>
      <w:szCs w:val="20"/>
    </w:rPr>
  </w:style>
  <w:style w:type="character" w:customStyle="1" w:styleId="FodnotetekstTegn">
    <w:name w:val="Fodnotetekst Tegn"/>
    <w:basedOn w:val="Standardskrifttypeiafsnit"/>
    <w:link w:val="Fodnotetekst"/>
    <w:uiPriority w:val="99"/>
    <w:semiHidden/>
    <w:rsid w:val="009E7464"/>
    <w:rPr>
      <w:sz w:val="20"/>
      <w:szCs w:val="20"/>
    </w:rPr>
  </w:style>
  <w:style w:type="table" w:styleId="Gittertabel4-farve3">
    <w:name w:val="Grid Table 4 Accent 3"/>
    <w:basedOn w:val="Tabel-Normal"/>
    <w:uiPriority w:val="49"/>
    <w:rsid w:val="00F33CE5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Slutnotetekst">
    <w:name w:val="endnote text"/>
    <w:basedOn w:val="Normal"/>
    <w:link w:val="SlutnotetekstTegn"/>
    <w:uiPriority w:val="99"/>
    <w:semiHidden/>
    <w:unhideWhenUsed/>
    <w:rsid w:val="00C97DB2"/>
    <w:pPr>
      <w:spacing w:after="0" w:line="240" w:lineRule="auto"/>
    </w:pPr>
    <w:rPr>
      <w:sz w:val="20"/>
      <w:szCs w:val="20"/>
    </w:rPr>
  </w:style>
  <w:style w:type="character" w:customStyle="1" w:styleId="SlutnotetekstTegn">
    <w:name w:val="Slutnotetekst Tegn"/>
    <w:basedOn w:val="Standardskrifttypeiafsnit"/>
    <w:link w:val="Slutnotetekst"/>
    <w:uiPriority w:val="99"/>
    <w:semiHidden/>
    <w:rsid w:val="009E7464"/>
    <w:rPr>
      <w:sz w:val="20"/>
      <w:szCs w:val="20"/>
    </w:rPr>
  </w:style>
  <w:style w:type="character" w:styleId="Slutnotehenvisning">
    <w:name w:val="endnote reference"/>
    <w:basedOn w:val="Standardskrifttypeiafsnit"/>
    <w:uiPriority w:val="99"/>
    <w:semiHidden/>
    <w:unhideWhenUsed/>
    <w:rsid w:val="009E7464"/>
    <w:rPr>
      <w:vertAlign w:val="superscript"/>
    </w:rPr>
  </w:style>
  <w:style w:type="table" w:styleId="Gittertabel4-farve1">
    <w:name w:val="Grid Table 4 Accent 1"/>
    <w:basedOn w:val="Tabel-Normal"/>
    <w:uiPriority w:val="49"/>
    <w:rsid w:val="009E7464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ittertabel5-mrk-farve5">
    <w:name w:val="Grid Table 5 Dark Accent 5"/>
    <w:basedOn w:val="Tabel-Normal"/>
    <w:uiPriority w:val="50"/>
    <w:rsid w:val="009E746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Listetabel7-farverig-farve2">
    <w:name w:val="List Table 7 Colorful Accent 2"/>
    <w:basedOn w:val="Tabel-Normal"/>
    <w:uiPriority w:val="52"/>
    <w:rsid w:val="009E7464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D7D3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D7D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D7D3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D7D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etabel7-farverig-farve1">
    <w:name w:val="List Table 7 Colorful Accent 1"/>
    <w:basedOn w:val="Tabel-Normal"/>
    <w:uiPriority w:val="52"/>
    <w:rsid w:val="009E7464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Korrektur">
    <w:name w:val="Revision"/>
    <w:hidden/>
    <w:uiPriority w:val="99"/>
    <w:semiHidden/>
    <w:rsid w:val="009E7464"/>
    <w:pPr>
      <w:spacing w:after="0" w:line="240" w:lineRule="auto"/>
    </w:pPr>
  </w:style>
  <w:style w:type="table" w:styleId="Gittertabel2-farve1">
    <w:name w:val="Grid Table 2 Accent 1"/>
    <w:basedOn w:val="Tabel-Normal"/>
    <w:uiPriority w:val="47"/>
    <w:rsid w:val="009E7464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ittertabel1-lys-farve5">
    <w:name w:val="Grid Table 1 Light Accent 5"/>
    <w:basedOn w:val="Tabel-Normal"/>
    <w:uiPriority w:val="46"/>
    <w:rsid w:val="009E7464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Listetabel4-farve5">
    <w:name w:val="List Table 4 Accent 5"/>
    <w:basedOn w:val="Tabel-Normal"/>
    <w:uiPriority w:val="49"/>
    <w:rsid w:val="0040320E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styleId="Ulstomtale">
    <w:name w:val="Unresolved Mention"/>
    <w:basedOn w:val="Standardskrifttypeiafsnit"/>
    <w:uiPriority w:val="99"/>
    <w:unhideWhenUsed/>
    <w:rsid w:val="009C38CD"/>
    <w:rPr>
      <w:color w:val="605E5C"/>
      <w:shd w:val="clear" w:color="auto" w:fill="E1DFDD"/>
    </w:rPr>
  </w:style>
  <w:style w:type="character" w:styleId="BesgtLink">
    <w:name w:val="FollowedHyperlink"/>
    <w:basedOn w:val="Standardskrifttypeiafsnit"/>
    <w:uiPriority w:val="99"/>
    <w:semiHidden/>
    <w:unhideWhenUsed/>
    <w:rsid w:val="009C38CD"/>
    <w:rPr>
      <w:color w:val="954F72" w:themeColor="followedHyperlink"/>
      <w:u w:val="single"/>
    </w:rPr>
  </w:style>
  <w:style w:type="table" w:styleId="Listetabel3-farve1">
    <w:name w:val="List Table 3 Accent 1"/>
    <w:basedOn w:val="Tabel-Normal"/>
    <w:uiPriority w:val="48"/>
    <w:rsid w:val="003848C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Listetabel4-farve1">
    <w:name w:val="List Table 4 Accent 1"/>
    <w:basedOn w:val="Tabel-Normal"/>
    <w:uiPriority w:val="49"/>
    <w:rsid w:val="003848C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ittertabel7-farverig-farve1">
    <w:name w:val="Grid Table 7 Colorful Accent 1"/>
    <w:basedOn w:val="Tabel-Normal"/>
    <w:uiPriority w:val="52"/>
    <w:rsid w:val="003848C9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Listetabel7-farverig-farve5">
    <w:name w:val="List Table 7 Colorful Accent 5"/>
    <w:basedOn w:val="Tabel-Normal"/>
    <w:uiPriority w:val="52"/>
    <w:rsid w:val="003848C9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Fodnotehenvisning">
    <w:name w:val="footnote reference"/>
    <w:basedOn w:val="Standardskrifttypeiafsnit"/>
    <w:uiPriority w:val="99"/>
    <w:semiHidden/>
    <w:unhideWhenUsed/>
    <w:rsid w:val="00666B36"/>
    <w:rPr>
      <w:vertAlign w:val="superscript"/>
    </w:rPr>
  </w:style>
  <w:style w:type="table" w:styleId="Almindeligtabel5">
    <w:name w:val="Plain Table 5"/>
    <w:basedOn w:val="Tabel-Normal"/>
    <w:uiPriority w:val="45"/>
    <w:rsid w:val="00630BC2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Indholdsfortegnelse4">
    <w:name w:val="toc 4"/>
    <w:basedOn w:val="Normal"/>
    <w:next w:val="Normal"/>
    <w:autoRedefine/>
    <w:uiPriority w:val="39"/>
    <w:unhideWhenUsed/>
    <w:rsid w:val="00630BC2"/>
    <w:pPr>
      <w:spacing w:after="100"/>
      <w:ind w:left="660"/>
    </w:pPr>
    <w:rPr>
      <w:rFonts w:asciiTheme="minorHAnsi" w:eastAsiaTheme="minorEastAsia" w:hAnsiTheme="minorHAnsi"/>
      <w:lang w:eastAsia="da-DK"/>
    </w:rPr>
  </w:style>
  <w:style w:type="paragraph" w:styleId="Indholdsfortegnelse5">
    <w:name w:val="toc 5"/>
    <w:basedOn w:val="Normal"/>
    <w:next w:val="Normal"/>
    <w:autoRedefine/>
    <w:uiPriority w:val="39"/>
    <w:unhideWhenUsed/>
    <w:rsid w:val="00630BC2"/>
    <w:pPr>
      <w:spacing w:after="100"/>
      <w:ind w:left="880"/>
    </w:pPr>
    <w:rPr>
      <w:rFonts w:asciiTheme="minorHAnsi" w:eastAsiaTheme="minorEastAsia" w:hAnsiTheme="minorHAnsi"/>
      <w:lang w:eastAsia="da-DK"/>
    </w:rPr>
  </w:style>
  <w:style w:type="paragraph" w:styleId="Indholdsfortegnelse6">
    <w:name w:val="toc 6"/>
    <w:basedOn w:val="Normal"/>
    <w:next w:val="Normal"/>
    <w:autoRedefine/>
    <w:uiPriority w:val="39"/>
    <w:unhideWhenUsed/>
    <w:rsid w:val="00630BC2"/>
    <w:pPr>
      <w:spacing w:after="100"/>
      <w:ind w:left="1100"/>
    </w:pPr>
    <w:rPr>
      <w:rFonts w:asciiTheme="minorHAnsi" w:eastAsiaTheme="minorEastAsia" w:hAnsiTheme="minorHAnsi"/>
      <w:lang w:eastAsia="da-DK"/>
    </w:rPr>
  </w:style>
  <w:style w:type="paragraph" w:styleId="Indholdsfortegnelse7">
    <w:name w:val="toc 7"/>
    <w:basedOn w:val="Normal"/>
    <w:next w:val="Normal"/>
    <w:autoRedefine/>
    <w:uiPriority w:val="39"/>
    <w:unhideWhenUsed/>
    <w:rsid w:val="00630BC2"/>
    <w:pPr>
      <w:spacing w:after="100"/>
      <w:ind w:left="1320"/>
    </w:pPr>
    <w:rPr>
      <w:rFonts w:asciiTheme="minorHAnsi" w:eastAsiaTheme="minorEastAsia" w:hAnsiTheme="minorHAnsi"/>
      <w:lang w:eastAsia="da-DK"/>
    </w:rPr>
  </w:style>
  <w:style w:type="paragraph" w:styleId="Indholdsfortegnelse8">
    <w:name w:val="toc 8"/>
    <w:basedOn w:val="Normal"/>
    <w:next w:val="Normal"/>
    <w:autoRedefine/>
    <w:uiPriority w:val="39"/>
    <w:unhideWhenUsed/>
    <w:rsid w:val="00630BC2"/>
    <w:pPr>
      <w:spacing w:after="100"/>
      <w:ind w:left="1540"/>
    </w:pPr>
    <w:rPr>
      <w:rFonts w:asciiTheme="minorHAnsi" w:eastAsiaTheme="minorEastAsia" w:hAnsiTheme="minorHAnsi"/>
      <w:lang w:eastAsia="da-DK"/>
    </w:rPr>
  </w:style>
  <w:style w:type="paragraph" w:styleId="Indholdsfortegnelse9">
    <w:name w:val="toc 9"/>
    <w:basedOn w:val="Normal"/>
    <w:next w:val="Normal"/>
    <w:autoRedefine/>
    <w:uiPriority w:val="39"/>
    <w:unhideWhenUsed/>
    <w:rsid w:val="00630BC2"/>
    <w:pPr>
      <w:spacing w:after="100"/>
      <w:ind w:left="1760"/>
    </w:pPr>
    <w:rPr>
      <w:rFonts w:asciiTheme="minorHAnsi" w:eastAsiaTheme="minorEastAsia" w:hAnsiTheme="minorHAnsi"/>
      <w:lang w:eastAsia="da-DK"/>
    </w:rPr>
  </w:style>
  <w:style w:type="character" w:styleId="Fremhv">
    <w:name w:val="Emphasis"/>
    <w:basedOn w:val="Standardskrifttypeiafsnit"/>
    <w:uiPriority w:val="20"/>
    <w:qFormat/>
    <w:rsid w:val="008B7ECB"/>
    <w:rPr>
      <w:i/>
      <w:iCs/>
    </w:rPr>
  </w:style>
  <w:style w:type="paragraph" w:styleId="Citat">
    <w:name w:val="Quote"/>
    <w:basedOn w:val="Normal"/>
    <w:next w:val="Normal"/>
    <w:link w:val="CitatTegn"/>
    <w:uiPriority w:val="29"/>
    <w:qFormat/>
    <w:rsid w:val="0065042F"/>
    <w:pPr>
      <w:spacing w:before="200"/>
      <w:ind w:left="864" w:right="864"/>
      <w:jc w:val="center"/>
    </w:pPr>
    <w:rPr>
      <w:rFonts w:asciiTheme="minorHAnsi" w:hAnsiTheme="minorHAnsi"/>
      <w:i/>
      <w:iCs/>
      <w:color w:val="404040" w:themeColor="text1" w:themeTint="BF"/>
    </w:rPr>
  </w:style>
  <w:style w:type="character" w:customStyle="1" w:styleId="CitatTegn">
    <w:name w:val="Citat Tegn"/>
    <w:basedOn w:val="Standardskrifttypeiafsnit"/>
    <w:link w:val="Citat"/>
    <w:uiPriority w:val="29"/>
    <w:rsid w:val="0065042F"/>
    <w:rPr>
      <w:i/>
      <w:iCs/>
      <w:color w:val="404040" w:themeColor="text1" w:themeTint="BF"/>
      <w:lang w:val="da-DK"/>
    </w:rPr>
  </w:style>
  <w:style w:type="character" w:customStyle="1" w:styleId="fontstyle01">
    <w:name w:val="fontstyle01"/>
    <w:basedOn w:val="Standardskrifttypeiafsnit"/>
    <w:rsid w:val="0065042F"/>
    <w:rPr>
      <w:rFonts w:ascii="CIDFont+F1" w:hAnsi="CIDFont+F1" w:hint="default"/>
      <w:b w:val="0"/>
      <w:bCs w:val="0"/>
      <w:i w:val="0"/>
      <w:iCs w:val="0"/>
      <w:color w:val="0563C1"/>
      <w:sz w:val="22"/>
      <w:szCs w:val="22"/>
    </w:rPr>
  </w:style>
  <w:style w:type="character" w:customStyle="1" w:styleId="separator">
    <w:name w:val="separator"/>
    <w:basedOn w:val="Standardskrifttypeiafsnit"/>
    <w:rsid w:val="00365966"/>
  </w:style>
  <w:style w:type="character" w:customStyle="1" w:styleId="js-path-segment">
    <w:name w:val="js-path-segment"/>
    <w:basedOn w:val="Standardskrifttypeiafsnit"/>
    <w:rsid w:val="00365966"/>
  </w:style>
  <w:style w:type="character" w:styleId="Strk">
    <w:name w:val="Strong"/>
    <w:basedOn w:val="Standardskrifttypeiafsnit"/>
    <w:uiPriority w:val="22"/>
    <w:qFormat/>
    <w:rsid w:val="00365966"/>
    <w:rPr>
      <w:b/>
      <w:bCs/>
    </w:rPr>
  </w:style>
  <w:style w:type="paragraph" w:styleId="Undertitel">
    <w:name w:val="Subtitle"/>
    <w:basedOn w:val="Normal"/>
    <w:next w:val="Normal"/>
    <w:link w:val="UndertitelTegn"/>
    <w:uiPriority w:val="11"/>
    <w:qFormat/>
    <w:rsid w:val="004A76FD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</w:rPr>
  </w:style>
  <w:style w:type="character" w:customStyle="1" w:styleId="UndertitelTegn">
    <w:name w:val="Undertitel Tegn"/>
    <w:basedOn w:val="Standardskrifttypeiafsnit"/>
    <w:link w:val="Undertitel"/>
    <w:uiPriority w:val="11"/>
    <w:rsid w:val="004A76FD"/>
    <w:rPr>
      <w:rFonts w:eastAsiaTheme="minorEastAsia"/>
      <w:color w:val="5A5A5A" w:themeColor="text1" w:themeTint="A5"/>
      <w:spacing w:val="15"/>
    </w:rPr>
  </w:style>
  <w:style w:type="character" w:styleId="Svagfremhvning">
    <w:name w:val="Subtle Emphasis"/>
    <w:basedOn w:val="Standardskrifttypeiafsnit"/>
    <w:uiPriority w:val="19"/>
    <w:qFormat/>
    <w:rsid w:val="004A76FD"/>
    <w:rPr>
      <w:i/>
      <w:iCs/>
      <w:color w:val="404040" w:themeColor="text1" w:themeTint="BF"/>
    </w:rPr>
  </w:style>
  <w:style w:type="character" w:styleId="Omtal">
    <w:name w:val="Mention"/>
    <w:basedOn w:val="Standardskrifttypeiafsnit"/>
    <w:uiPriority w:val="99"/>
    <w:unhideWhenUsed/>
    <w:rsid w:val="005A27D7"/>
    <w:rPr>
      <w:color w:val="2B579A"/>
      <w:shd w:val="clear" w:color="auto" w:fill="E1DFDD"/>
    </w:rPr>
  </w:style>
  <w:style w:type="character" w:styleId="Pladsholdertekst">
    <w:name w:val="Placeholder Text"/>
    <w:basedOn w:val="Standardskrifttypeiafsnit"/>
    <w:uiPriority w:val="99"/>
    <w:semiHidden/>
    <w:rsid w:val="007548C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563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61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3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22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1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57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7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1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30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7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0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2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1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85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2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60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93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5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24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comments" Target="comments.xml"/><Relationship Id="rId18" Type="http://schemas.openxmlformats.org/officeDocument/2006/relationships/image" Target="media/image5.png"/><Relationship Id="rId26" Type="http://schemas.openxmlformats.org/officeDocument/2006/relationships/image" Target="media/image12.jpeg"/><Relationship Id="rId39" Type="http://schemas.openxmlformats.org/officeDocument/2006/relationships/hyperlink" Target="https://thingspeak.com/channels/1194001" TargetMode="External"/><Relationship Id="rId3" Type="http://schemas.openxmlformats.org/officeDocument/2006/relationships/customXml" Target="../customXml/item3.xml"/><Relationship Id="rId21" Type="http://schemas.openxmlformats.org/officeDocument/2006/relationships/image" Target="media/image8.png"/><Relationship Id="rId34" Type="http://schemas.openxmlformats.org/officeDocument/2006/relationships/hyperlink" Target="https://github.com/spejderlasse/IOT" TargetMode="External"/><Relationship Id="rId42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4.png"/><Relationship Id="rId25" Type="http://schemas.openxmlformats.org/officeDocument/2006/relationships/image" Target="media/image11.jpeg"/><Relationship Id="rId33" Type="http://schemas.openxmlformats.org/officeDocument/2006/relationships/image" Target="media/image19.png"/><Relationship Id="rId38" Type="http://schemas.openxmlformats.org/officeDocument/2006/relationships/hyperlink" Target="https://ifttt.com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jpeg"/><Relationship Id="rId29" Type="http://schemas.openxmlformats.org/officeDocument/2006/relationships/image" Target="media/image15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hyperlink" Target="https://console.particle.io/devices" TargetMode="External"/><Relationship Id="rId40" Type="http://schemas.openxmlformats.org/officeDocument/2006/relationships/hyperlink" Target="https://thingspeak.com/channels/1192992" TargetMode="External"/><Relationship Id="rId45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microsoft.com/office/2016/09/relationships/commentsIds" Target="commentsId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hyperlink" Target="https://docs.particle.io/datasheets/wi-fi/argon-datasheet/" TargetMode="External"/><Relationship Id="rId339" Type="http://schemas.microsoft.com/office/2018/08/relationships/commentsExtensible" Target="commentsExtensible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image" Target="media/image17.png"/><Relationship Id="rId44" Type="http://schemas.microsoft.com/office/2011/relationships/people" Target="peop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microsoft.com/office/2011/relationships/commentsExtended" Target="commentsExtended.xml"/><Relationship Id="rId22" Type="http://schemas.microsoft.com/office/2007/relationships/hdphoto" Target="media/hdphoto1.wdp"/><Relationship Id="rId27" Type="http://schemas.openxmlformats.org/officeDocument/2006/relationships/image" Target="media/image13.jpeg"/><Relationship Id="rId30" Type="http://schemas.openxmlformats.org/officeDocument/2006/relationships/image" Target="media/image16.png"/><Relationship Id="rId35" Type="http://schemas.openxmlformats.org/officeDocument/2006/relationships/hyperlink" Target="https://docs.particle.io/reference/device-os/firmware/argon/" TargetMode="External"/><Relationship Id="rId43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C5E739D994E98D4A99D8DF9583F6220F" ma:contentTypeVersion="13" ma:contentTypeDescription="Opret et nyt dokument." ma:contentTypeScope="" ma:versionID="8362dc068b62b730a2bcb9d4b9650e42">
  <xsd:schema xmlns:xsd="http://www.w3.org/2001/XMLSchema" xmlns:xs="http://www.w3.org/2001/XMLSchema" xmlns:p="http://schemas.microsoft.com/office/2006/metadata/properties" xmlns:ns3="7ecc4a87-0f3e-44a1-8fda-600897be79b3" xmlns:ns4="729d9f2c-2594-483e-9c70-c2fe291a8202" targetNamespace="http://schemas.microsoft.com/office/2006/metadata/properties" ma:root="true" ma:fieldsID="9191b24ec46b349c27b5e0a61b79106c" ns3:_="" ns4:_="">
    <xsd:import namespace="7ecc4a87-0f3e-44a1-8fda-600897be79b3"/>
    <xsd:import namespace="729d9f2c-2594-483e-9c70-c2fe291a820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ecc4a87-0f3e-44a1-8fda-600897be79b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OCR" ma:index="1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3" nillable="true" ma:displayName="MediaServiceLocation" ma:internalName="MediaServiceLocation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29d9f2c-2594-483e-9c70-c2fe291a8202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Delt med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Delt med detaljer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Hashværdi for deling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dhol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527714-9059-4E14-B637-27835DEFEAA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ecc4a87-0f3e-44a1-8fda-600897be79b3"/>
    <ds:schemaRef ds:uri="729d9f2c-2594-483e-9c70-c2fe291a820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DFACA11-EB15-4B26-85F2-E5DBFAE1ADE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CC4971E0-F4BF-4CE9-976D-204192210A0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5BB9843-300C-4E3B-88D8-D45A97B268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2162</TotalTime>
  <Pages>27</Pages>
  <Words>2975</Words>
  <Characters>18152</Characters>
  <Application>Microsoft Office Word</Application>
  <DocSecurity>0</DocSecurity>
  <Lines>151</Lines>
  <Paragraphs>42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21085</CharactersWithSpaces>
  <SharedDoc>false</SharedDoc>
  <HLinks>
    <vt:vector size="2040" baseType="variant">
      <vt:variant>
        <vt:i4>4522091</vt:i4>
      </vt:variant>
      <vt:variant>
        <vt:i4>3288</vt:i4>
      </vt:variant>
      <vt:variant>
        <vt:i4>0</vt:i4>
      </vt:variant>
      <vt:variant>
        <vt:i4>5</vt:i4>
      </vt:variant>
      <vt:variant>
        <vt:lpwstr>https://github.com/Team4AU/PRO3/tree/master/FSM_v2</vt:lpwstr>
      </vt:variant>
      <vt:variant>
        <vt:lpwstr/>
      </vt:variant>
      <vt:variant>
        <vt:i4>5374040</vt:i4>
      </vt:variant>
      <vt:variant>
        <vt:i4>3285</vt:i4>
      </vt:variant>
      <vt:variant>
        <vt:i4>0</vt:i4>
      </vt:variant>
      <vt:variant>
        <vt:i4>5</vt:i4>
      </vt:variant>
      <vt:variant>
        <vt:lpwstr>http://auteam2.mooo.com:81/demo_module/saved_data/</vt:lpwstr>
      </vt:variant>
      <vt:variant>
        <vt:lpwstr/>
      </vt:variant>
      <vt:variant>
        <vt:i4>8192105</vt:i4>
      </vt:variant>
      <vt:variant>
        <vt:i4>3282</vt:i4>
      </vt:variant>
      <vt:variant>
        <vt:i4>0</vt:i4>
      </vt:variant>
      <vt:variant>
        <vt:i4>5</vt:i4>
      </vt:variant>
      <vt:variant>
        <vt:lpwstr>http://auteam2.mooo.com:81/demo_module/saved_data/1/</vt:lpwstr>
      </vt:variant>
      <vt:variant>
        <vt:lpwstr/>
      </vt:variant>
      <vt:variant>
        <vt:i4>6488188</vt:i4>
      </vt:variant>
      <vt:variant>
        <vt:i4>3063</vt:i4>
      </vt:variant>
      <vt:variant>
        <vt:i4>0</vt:i4>
      </vt:variant>
      <vt:variant>
        <vt:i4>5</vt:i4>
      </vt:variant>
      <vt:variant>
        <vt:lpwstr>https://github.com/AUTeam2/server-setup</vt:lpwstr>
      </vt:variant>
      <vt:variant>
        <vt:lpwstr/>
      </vt:variant>
      <vt:variant>
        <vt:i4>3145837</vt:i4>
      </vt:variant>
      <vt:variant>
        <vt:i4>3060</vt:i4>
      </vt:variant>
      <vt:variant>
        <vt:i4>0</vt:i4>
      </vt:variant>
      <vt:variant>
        <vt:i4>5</vt:i4>
      </vt:variant>
      <vt:variant>
        <vt:lpwstr>https://github.com/Team4AU/PRO3/tree/master/filer_til_webinterface</vt:lpwstr>
      </vt:variant>
      <vt:variant>
        <vt:lpwstr/>
      </vt:variant>
      <vt:variant>
        <vt:i4>7995449</vt:i4>
      </vt:variant>
      <vt:variant>
        <vt:i4>3057</vt:i4>
      </vt:variant>
      <vt:variant>
        <vt:i4>0</vt:i4>
      </vt:variant>
      <vt:variant>
        <vt:i4>5</vt:i4>
      </vt:variant>
      <vt:variant>
        <vt:lpwstr>https://github.com/AUTeam2/standards/blob/master/Videoguides.md</vt:lpwstr>
      </vt:variant>
      <vt:variant>
        <vt:lpwstr/>
      </vt:variant>
      <vt:variant>
        <vt:i4>2031641</vt:i4>
      </vt:variant>
      <vt:variant>
        <vt:i4>3054</vt:i4>
      </vt:variant>
      <vt:variant>
        <vt:i4>0</vt:i4>
      </vt:variant>
      <vt:variant>
        <vt:i4>5</vt:i4>
      </vt:variant>
      <vt:variant>
        <vt:lpwstr>https://github.com/AUTeam2/server-setup/blob/master/README.md</vt:lpwstr>
      </vt:variant>
      <vt:variant>
        <vt:lpwstr/>
      </vt:variant>
      <vt:variant>
        <vt:i4>327764</vt:i4>
      </vt:variant>
      <vt:variant>
        <vt:i4>3051</vt:i4>
      </vt:variant>
      <vt:variant>
        <vt:i4>0</vt:i4>
      </vt:variant>
      <vt:variant>
        <vt:i4>5</vt:i4>
      </vt:variant>
      <vt:variant>
        <vt:lpwstr>https://mosquitto.org/api/files/mosquitto-h.html</vt:lpwstr>
      </vt:variant>
      <vt:variant>
        <vt:lpwstr/>
      </vt:variant>
      <vt:variant>
        <vt:i4>1441829</vt:i4>
      </vt:variant>
      <vt:variant>
        <vt:i4>3048</vt:i4>
      </vt:variant>
      <vt:variant>
        <vt:i4>0</vt:i4>
      </vt:variant>
      <vt:variant>
        <vt:i4>5</vt:i4>
      </vt:variant>
      <vt:variant>
        <vt:lpwstr>https://github.com/Team4AU/PRO3/tree/master/Pro4_fsm</vt:lpwstr>
      </vt:variant>
      <vt:variant>
        <vt:lpwstr/>
      </vt:variant>
      <vt:variant>
        <vt:i4>7340052</vt:i4>
      </vt:variant>
      <vt:variant>
        <vt:i4>2964</vt:i4>
      </vt:variant>
      <vt:variant>
        <vt:i4>0</vt:i4>
      </vt:variant>
      <vt:variant>
        <vt:i4>5</vt:i4>
      </vt:variant>
      <vt:variant>
        <vt:lpwstr>https://github.com/Team4AU/PRO3/tree/master/json_to_object_converter</vt:lpwstr>
      </vt:variant>
      <vt:variant>
        <vt:lpwstr/>
      </vt:variant>
      <vt:variant>
        <vt:i4>7143523</vt:i4>
      </vt:variant>
      <vt:variant>
        <vt:i4>2961</vt:i4>
      </vt:variant>
      <vt:variant>
        <vt:i4>0</vt:i4>
      </vt:variant>
      <vt:variant>
        <vt:i4>5</vt:i4>
      </vt:variant>
      <vt:variant>
        <vt:lpwstr>https://github.com/derekmolloy/exploringBB</vt:lpwstr>
      </vt:variant>
      <vt:variant>
        <vt:lpwstr/>
      </vt:variant>
      <vt:variant>
        <vt:i4>1572943</vt:i4>
      </vt:variant>
      <vt:variant>
        <vt:i4>2898</vt:i4>
      </vt:variant>
      <vt:variant>
        <vt:i4>0</vt:i4>
      </vt:variant>
      <vt:variant>
        <vt:i4>5</vt:i4>
      </vt:variant>
      <vt:variant>
        <vt:lpwstr>https://github.com/Team4AU/PRO3/</vt:lpwstr>
      </vt:variant>
      <vt:variant>
        <vt:lpwstr/>
      </vt:variant>
      <vt:variant>
        <vt:i4>1572943</vt:i4>
      </vt:variant>
      <vt:variant>
        <vt:i4>2895</vt:i4>
      </vt:variant>
      <vt:variant>
        <vt:i4>0</vt:i4>
      </vt:variant>
      <vt:variant>
        <vt:i4>5</vt:i4>
      </vt:variant>
      <vt:variant>
        <vt:lpwstr>https://github.com/Team4AU/PRO3/</vt:lpwstr>
      </vt:variant>
      <vt:variant>
        <vt:lpwstr/>
      </vt:variant>
      <vt:variant>
        <vt:i4>3276889</vt:i4>
      </vt:variant>
      <vt:variant>
        <vt:i4>2781</vt:i4>
      </vt:variant>
      <vt:variant>
        <vt:i4>0</vt:i4>
      </vt:variant>
      <vt:variant>
        <vt:i4>5</vt:i4>
      </vt:variant>
      <vt:variant>
        <vt:lpwstr>https://github.com/Team4AU/PRO3/tree/master/mqtt_klient</vt:lpwstr>
      </vt:variant>
      <vt:variant>
        <vt:lpwstr/>
      </vt:variant>
      <vt:variant>
        <vt:i4>8060992</vt:i4>
      </vt:variant>
      <vt:variant>
        <vt:i4>2778</vt:i4>
      </vt:variant>
      <vt:variant>
        <vt:i4>0</vt:i4>
      </vt:variant>
      <vt:variant>
        <vt:i4>5</vt:i4>
      </vt:variant>
      <vt:variant>
        <vt:lpwstr>https://github.com/Team4AU/PRO3/blob/master/JSON_converter/src/main.cpp</vt:lpwstr>
      </vt:variant>
      <vt:variant>
        <vt:lpwstr/>
      </vt:variant>
      <vt:variant>
        <vt:i4>327764</vt:i4>
      </vt:variant>
      <vt:variant>
        <vt:i4>2775</vt:i4>
      </vt:variant>
      <vt:variant>
        <vt:i4>0</vt:i4>
      </vt:variant>
      <vt:variant>
        <vt:i4>5</vt:i4>
      </vt:variant>
      <vt:variant>
        <vt:lpwstr>https://mosquitto.org/api/files/mosquitto-h.html</vt:lpwstr>
      </vt:variant>
      <vt:variant>
        <vt:lpwstr/>
      </vt:variant>
      <vt:variant>
        <vt:i4>3539063</vt:i4>
      </vt:variant>
      <vt:variant>
        <vt:i4>2772</vt:i4>
      </vt:variant>
      <vt:variant>
        <vt:i4>0</vt:i4>
      </vt:variant>
      <vt:variant>
        <vt:i4>5</vt:i4>
      </vt:variant>
      <vt:variant>
        <vt:lpwstr>https://github.com/eclipse/paho.mqtt.c/blob/master/src/MQTTClient.h</vt:lpwstr>
      </vt:variant>
      <vt:variant>
        <vt:lpwstr/>
      </vt:variant>
      <vt:variant>
        <vt:i4>2097270</vt:i4>
      </vt:variant>
      <vt:variant>
        <vt:i4>2769</vt:i4>
      </vt:variant>
      <vt:variant>
        <vt:i4>0</vt:i4>
      </vt:variant>
      <vt:variant>
        <vt:i4>5</vt:i4>
      </vt:variant>
      <vt:variant>
        <vt:lpwstr>https://github.com/Team4AU/PRO3/blob/master/ADXL345.cpp</vt:lpwstr>
      </vt:variant>
      <vt:variant>
        <vt:lpwstr/>
      </vt:variant>
      <vt:variant>
        <vt:i4>7602302</vt:i4>
      </vt:variant>
      <vt:variant>
        <vt:i4>2766</vt:i4>
      </vt:variant>
      <vt:variant>
        <vt:i4>0</vt:i4>
      </vt:variant>
      <vt:variant>
        <vt:i4>5</vt:i4>
      </vt:variant>
      <vt:variant>
        <vt:lpwstr>https://www.boost.org/doc/libs/1_45_0/libs/test/doc/html/utf.html</vt:lpwstr>
      </vt:variant>
      <vt:variant>
        <vt:lpwstr/>
      </vt:variant>
      <vt:variant>
        <vt:i4>1572928</vt:i4>
      </vt:variant>
      <vt:variant>
        <vt:i4>2664</vt:i4>
      </vt:variant>
      <vt:variant>
        <vt:i4>0</vt:i4>
      </vt:variant>
      <vt:variant>
        <vt:i4>5</vt:i4>
      </vt:variant>
      <vt:variant>
        <vt:lpwstr>https://beagleboard.org/</vt:lpwstr>
      </vt:variant>
      <vt:variant>
        <vt:lpwstr/>
      </vt:variant>
      <vt:variant>
        <vt:i4>8060966</vt:i4>
      </vt:variant>
      <vt:variant>
        <vt:i4>2511</vt:i4>
      </vt:variant>
      <vt:variant>
        <vt:i4>0</vt:i4>
      </vt:variant>
      <vt:variant>
        <vt:i4>5</vt:i4>
      </vt:variant>
      <vt:variant>
        <vt:lpwstr>https://github.com/derekmolloy</vt:lpwstr>
      </vt:variant>
      <vt:variant>
        <vt:lpwstr/>
      </vt:variant>
      <vt:variant>
        <vt:i4>7602233</vt:i4>
      </vt:variant>
      <vt:variant>
        <vt:i4>2394</vt:i4>
      </vt:variant>
      <vt:variant>
        <vt:i4>0</vt:i4>
      </vt:variant>
      <vt:variant>
        <vt:i4>5</vt:i4>
      </vt:variant>
      <vt:variant>
        <vt:lpwstr>https://www.google.com/url?q=http://3.2.1.3&amp;sa=D&amp;usd=2&amp;usg=AOvVaw0aYbniRsnt4qEIXovirxBA</vt:lpwstr>
      </vt:variant>
      <vt:variant>
        <vt:lpwstr/>
      </vt:variant>
      <vt:variant>
        <vt:i4>7143484</vt:i4>
      </vt:variant>
      <vt:variant>
        <vt:i4>2391</vt:i4>
      </vt:variant>
      <vt:variant>
        <vt:i4>0</vt:i4>
      </vt:variant>
      <vt:variant>
        <vt:i4>5</vt:i4>
      </vt:variant>
      <vt:variant>
        <vt:lpwstr>https://www.google.com/url?q=http://3.2.1.2&amp;sa=D&amp;usd=2&amp;usg=AOvVaw20MCp5-XnhW5l38GjY0axN</vt:lpwstr>
      </vt:variant>
      <vt:variant>
        <vt:lpwstr/>
      </vt:variant>
      <vt:variant>
        <vt:i4>2424940</vt:i4>
      </vt:variant>
      <vt:variant>
        <vt:i4>2388</vt:i4>
      </vt:variant>
      <vt:variant>
        <vt:i4>0</vt:i4>
      </vt:variant>
      <vt:variant>
        <vt:i4>5</vt:i4>
      </vt:variant>
      <vt:variant>
        <vt:lpwstr>http://auteam2.mooo.com:81/</vt:lpwstr>
      </vt:variant>
      <vt:variant>
        <vt:lpwstr/>
      </vt:variant>
      <vt:variant>
        <vt:i4>2424940</vt:i4>
      </vt:variant>
      <vt:variant>
        <vt:i4>2379</vt:i4>
      </vt:variant>
      <vt:variant>
        <vt:i4>0</vt:i4>
      </vt:variant>
      <vt:variant>
        <vt:i4>5</vt:i4>
      </vt:variant>
      <vt:variant>
        <vt:lpwstr>http://auteam2.mooo.com:81/</vt:lpwstr>
      </vt:variant>
      <vt:variant>
        <vt:lpwstr/>
      </vt:variant>
      <vt:variant>
        <vt:i4>4456471</vt:i4>
      </vt:variant>
      <vt:variant>
        <vt:i4>2376</vt:i4>
      </vt:variant>
      <vt:variant>
        <vt:i4>0</vt:i4>
      </vt:variant>
      <vt:variant>
        <vt:i4>5</vt:i4>
      </vt:variant>
      <vt:variant>
        <vt:lpwstr>http://localhost:81/</vt:lpwstr>
      </vt:variant>
      <vt:variant>
        <vt:lpwstr/>
      </vt:variant>
      <vt:variant>
        <vt:i4>3145837</vt:i4>
      </vt:variant>
      <vt:variant>
        <vt:i4>2373</vt:i4>
      </vt:variant>
      <vt:variant>
        <vt:i4>0</vt:i4>
      </vt:variant>
      <vt:variant>
        <vt:i4>5</vt:i4>
      </vt:variant>
      <vt:variant>
        <vt:lpwstr>https://github.com/Team4AU/PRO3/tree/master/filer_til_webinterface</vt:lpwstr>
      </vt:variant>
      <vt:variant>
        <vt:lpwstr/>
      </vt:variant>
      <vt:variant>
        <vt:i4>5898288</vt:i4>
      </vt:variant>
      <vt:variant>
        <vt:i4>2370</vt:i4>
      </vt:variant>
      <vt:variant>
        <vt:i4>0</vt:i4>
      </vt:variant>
      <vt:variant>
        <vt:i4>5</vt:i4>
      </vt:variant>
      <vt:variant>
        <vt:lpwstr>https://github.com/AUTeam2/server-setup/tree/master/webinterface/demo_module/templates</vt:lpwstr>
      </vt:variant>
      <vt:variant>
        <vt:lpwstr/>
      </vt:variant>
      <vt:variant>
        <vt:i4>2621454</vt:i4>
      </vt:variant>
      <vt:variant>
        <vt:i4>2367</vt:i4>
      </vt:variant>
      <vt:variant>
        <vt:i4>0</vt:i4>
      </vt:variant>
      <vt:variant>
        <vt:i4>5</vt:i4>
      </vt:variant>
      <vt:variant>
        <vt:lpwstr>https://github.com/AUTeam2/server-setup/tree/master/webinterface/demo_module</vt:lpwstr>
      </vt:variant>
      <vt:variant>
        <vt:lpwstr/>
      </vt:variant>
      <vt:variant>
        <vt:i4>65614</vt:i4>
      </vt:variant>
      <vt:variant>
        <vt:i4>2364</vt:i4>
      </vt:variant>
      <vt:variant>
        <vt:i4>0</vt:i4>
      </vt:variant>
      <vt:variant>
        <vt:i4>5</vt:i4>
      </vt:variant>
      <vt:variant>
        <vt:lpwstr>https://github.com/AUTeam2/server-setup/tree/master/webinterface</vt:lpwstr>
      </vt:variant>
      <vt:variant>
        <vt:lpwstr/>
      </vt:variant>
      <vt:variant>
        <vt:i4>6488188</vt:i4>
      </vt:variant>
      <vt:variant>
        <vt:i4>2361</vt:i4>
      </vt:variant>
      <vt:variant>
        <vt:i4>0</vt:i4>
      </vt:variant>
      <vt:variant>
        <vt:i4>5</vt:i4>
      </vt:variant>
      <vt:variant>
        <vt:lpwstr>https://github.com/AUTeam2/server-setup</vt:lpwstr>
      </vt:variant>
      <vt:variant>
        <vt:lpwstr/>
      </vt:variant>
      <vt:variant>
        <vt:i4>2424940</vt:i4>
      </vt:variant>
      <vt:variant>
        <vt:i4>2358</vt:i4>
      </vt:variant>
      <vt:variant>
        <vt:i4>0</vt:i4>
      </vt:variant>
      <vt:variant>
        <vt:i4>5</vt:i4>
      </vt:variant>
      <vt:variant>
        <vt:lpwstr>http://auteam2.mooo.com:81/</vt:lpwstr>
      </vt:variant>
      <vt:variant>
        <vt:lpwstr/>
      </vt:variant>
      <vt:variant>
        <vt:i4>4456471</vt:i4>
      </vt:variant>
      <vt:variant>
        <vt:i4>2355</vt:i4>
      </vt:variant>
      <vt:variant>
        <vt:i4>0</vt:i4>
      </vt:variant>
      <vt:variant>
        <vt:i4>5</vt:i4>
      </vt:variant>
      <vt:variant>
        <vt:lpwstr>http://localhost:81/</vt:lpwstr>
      </vt:variant>
      <vt:variant>
        <vt:lpwstr/>
      </vt:variant>
      <vt:variant>
        <vt:i4>3145837</vt:i4>
      </vt:variant>
      <vt:variant>
        <vt:i4>2352</vt:i4>
      </vt:variant>
      <vt:variant>
        <vt:i4>0</vt:i4>
      </vt:variant>
      <vt:variant>
        <vt:i4>5</vt:i4>
      </vt:variant>
      <vt:variant>
        <vt:lpwstr>https://github.com/Team4AU/PRO3/tree/master/filer_til_webinterface</vt:lpwstr>
      </vt:variant>
      <vt:variant>
        <vt:lpwstr/>
      </vt:variant>
      <vt:variant>
        <vt:i4>5898288</vt:i4>
      </vt:variant>
      <vt:variant>
        <vt:i4>2349</vt:i4>
      </vt:variant>
      <vt:variant>
        <vt:i4>0</vt:i4>
      </vt:variant>
      <vt:variant>
        <vt:i4>5</vt:i4>
      </vt:variant>
      <vt:variant>
        <vt:lpwstr>https://github.com/AUTeam2/server-setup/tree/master/webinterface/demo_module/templates</vt:lpwstr>
      </vt:variant>
      <vt:variant>
        <vt:lpwstr/>
      </vt:variant>
      <vt:variant>
        <vt:i4>2621454</vt:i4>
      </vt:variant>
      <vt:variant>
        <vt:i4>2346</vt:i4>
      </vt:variant>
      <vt:variant>
        <vt:i4>0</vt:i4>
      </vt:variant>
      <vt:variant>
        <vt:i4>5</vt:i4>
      </vt:variant>
      <vt:variant>
        <vt:lpwstr>https://github.com/AUTeam2/server-setup/tree/master/webinterface/demo_module</vt:lpwstr>
      </vt:variant>
      <vt:variant>
        <vt:lpwstr/>
      </vt:variant>
      <vt:variant>
        <vt:i4>65614</vt:i4>
      </vt:variant>
      <vt:variant>
        <vt:i4>2343</vt:i4>
      </vt:variant>
      <vt:variant>
        <vt:i4>0</vt:i4>
      </vt:variant>
      <vt:variant>
        <vt:i4>5</vt:i4>
      </vt:variant>
      <vt:variant>
        <vt:lpwstr>https://github.com/AUTeam2/server-setup/tree/master/webinterface</vt:lpwstr>
      </vt:variant>
      <vt:variant>
        <vt:lpwstr/>
      </vt:variant>
      <vt:variant>
        <vt:i4>6488188</vt:i4>
      </vt:variant>
      <vt:variant>
        <vt:i4>2340</vt:i4>
      </vt:variant>
      <vt:variant>
        <vt:i4>0</vt:i4>
      </vt:variant>
      <vt:variant>
        <vt:i4>5</vt:i4>
      </vt:variant>
      <vt:variant>
        <vt:lpwstr>https://github.com/AUTeam2/server-setup</vt:lpwstr>
      </vt:variant>
      <vt:variant>
        <vt:lpwstr/>
      </vt:variant>
      <vt:variant>
        <vt:i4>2424940</vt:i4>
      </vt:variant>
      <vt:variant>
        <vt:i4>2337</vt:i4>
      </vt:variant>
      <vt:variant>
        <vt:i4>0</vt:i4>
      </vt:variant>
      <vt:variant>
        <vt:i4>5</vt:i4>
      </vt:variant>
      <vt:variant>
        <vt:lpwstr>http://auteam2.mooo.com:81/</vt:lpwstr>
      </vt:variant>
      <vt:variant>
        <vt:lpwstr/>
      </vt:variant>
      <vt:variant>
        <vt:i4>6553621</vt:i4>
      </vt:variant>
      <vt:variant>
        <vt:i4>2334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6553621</vt:i4>
      </vt:variant>
      <vt:variant>
        <vt:i4>2331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6553621</vt:i4>
      </vt:variant>
      <vt:variant>
        <vt:i4>2328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6553621</vt:i4>
      </vt:variant>
      <vt:variant>
        <vt:i4>2325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6553621</vt:i4>
      </vt:variant>
      <vt:variant>
        <vt:i4>2322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6553621</vt:i4>
      </vt:variant>
      <vt:variant>
        <vt:i4>2319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6553621</vt:i4>
      </vt:variant>
      <vt:variant>
        <vt:i4>2316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6553621</vt:i4>
      </vt:variant>
      <vt:variant>
        <vt:i4>2313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6553621</vt:i4>
      </vt:variant>
      <vt:variant>
        <vt:i4>2310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6553621</vt:i4>
      </vt:variant>
      <vt:variant>
        <vt:i4>2307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6553621</vt:i4>
      </vt:variant>
      <vt:variant>
        <vt:i4>2304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6553621</vt:i4>
      </vt:variant>
      <vt:variant>
        <vt:i4>2301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6553621</vt:i4>
      </vt:variant>
      <vt:variant>
        <vt:i4>2298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6553621</vt:i4>
      </vt:variant>
      <vt:variant>
        <vt:i4>2295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6553621</vt:i4>
      </vt:variant>
      <vt:variant>
        <vt:i4>2292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7340072</vt:i4>
      </vt:variant>
      <vt:variant>
        <vt:i4>2289</vt:i4>
      </vt:variant>
      <vt:variant>
        <vt:i4>0</vt:i4>
      </vt:variant>
      <vt:variant>
        <vt:i4>5</vt:i4>
      </vt:variant>
      <vt:variant>
        <vt:lpwstr>https://github.com/Team4AU/PRO3.git</vt:lpwstr>
      </vt:variant>
      <vt:variant>
        <vt:lpwstr/>
      </vt:variant>
      <vt:variant>
        <vt:i4>6553621</vt:i4>
      </vt:variant>
      <vt:variant>
        <vt:i4>2286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7340072</vt:i4>
      </vt:variant>
      <vt:variant>
        <vt:i4>2283</vt:i4>
      </vt:variant>
      <vt:variant>
        <vt:i4>0</vt:i4>
      </vt:variant>
      <vt:variant>
        <vt:i4>5</vt:i4>
      </vt:variant>
      <vt:variant>
        <vt:lpwstr>https://github.com/Team4AU/PRO3.git</vt:lpwstr>
      </vt:variant>
      <vt:variant>
        <vt:lpwstr/>
      </vt:variant>
      <vt:variant>
        <vt:i4>6553621</vt:i4>
      </vt:variant>
      <vt:variant>
        <vt:i4>2280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7340072</vt:i4>
      </vt:variant>
      <vt:variant>
        <vt:i4>2277</vt:i4>
      </vt:variant>
      <vt:variant>
        <vt:i4>0</vt:i4>
      </vt:variant>
      <vt:variant>
        <vt:i4>5</vt:i4>
      </vt:variant>
      <vt:variant>
        <vt:lpwstr>https://github.com/Team4AU/PRO3.git</vt:lpwstr>
      </vt:variant>
      <vt:variant>
        <vt:lpwstr/>
      </vt:variant>
      <vt:variant>
        <vt:i4>6553621</vt:i4>
      </vt:variant>
      <vt:variant>
        <vt:i4>2274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7340072</vt:i4>
      </vt:variant>
      <vt:variant>
        <vt:i4>2271</vt:i4>
      </vt:variant>
      <vt:variant>
        <vt:i4>0</vt:i4>
      </vt:variant>
      <vt:variant>
        <vt:i4>5</vt:i4>
      </vt:variant>
      <vt:variant>
        <vt:lpwstr>https://github.com/Team4AU/PRO3.git</vt:lpwstr>
      </vt:variant>
      <vt:variant>
        <vt:lpwstr/>
      </vt:variant>
      <vt:variant>
        <vt:i4>6553621</vt:i4>
      </vt:variant>
      <vt:variant>
        <vt:i4>2268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7340072</vt:i4>
      </vt:variant>
      <vt:variant>
        <vt:i4>2265</vt:i4>
      </vt:variant>
      <vt:variant>
        <vt:i4>0</vt:i4>
      </vt:variant>
      <vt:variant>
        <vt:i4>5</vt:i4>
      </vt:variant>
      <vt:variant>
        <vt:lpwstr>https://github.com/Team4AU/PRO3.git</vt:lpwstr>
      </vt:variant>
      <vt:variant>
        <vt:lpwstr/>
      </vt:variant>
      <vt:variant>
        <vt:i4>6553621</vt:i4>
      </vt:variant>
      <vt:variant>
        <vt:i4>2262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7340072</vt:i4>
      </vt:variant>
      <vt:variant>
        <vt:i4>2259</vt:i4>
      </vt:variant>
      <vt:variant>
        <vt:i4>0</vt:i4>
      </vt:variant>
      <vt:variant>
        <vt:i4>5</vt:i4>
      </vt:variant>
      <vt:variant>
        <vt:lpwstr>https://github.com/Team4AU/PRO3.git</vt:lpwstr>
      </vt:variant>
      <vt:variant>
        <vt:lpwstr/>
      </vt:variant>
      <vt:variant>
        <vt:i4>6553621</vt:i4>
      </vt:variant>
      <vt:variant>
        <vt:i4>2256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7340072</vt:i4>
      </vt:variant>
      <vt:variant>
        <vt:i4>2253</vt:i4>
      </vt:variant>
      <vt:variant>
        <vt:i4>0</vt:i4>
      </vt:variant>
      <vt:variant>
        <vt:i4>5</vt:i4>
      </vt:variant>
      <vt:variant>
        <vt:lpwstr>https://github.com/Team4AU/PRO3.git</vt:lpwstr>
      </vt:variant>
      <vt:variant>
        <vt:lpwstr/>
      </vt:variant>
      <vt:variant>
        <vt:i4>6553621</vt:i4>
      </vt:variant>
      <vt:variant>
        <vt:i4>2250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7340072</vt:i4>
      </vt:variant>
      <vt:variant>
        <vt:i4>2247</vt:i4>
      </vt:variant>
      <vt:variant>
        <vt:i4>0</vt:i4>
      </vt:variant>
      <vt:variant>
        <vt:i4>5</vt:i4>
      </vt:variant>
      <vt:variant>
        <vt:lpwstr>https://github.com/Team4AU/PRO3.git</vt:lpwstr>
      </vt:variant>
      <vt:variant>
        <vt:lpwstr/>
      </vt:variant>
      <vt:variant>
        <vt:i4>6553621</vt:i4>
      </vt:variant>
      <vt:variant>
        <vt:i4>2244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7340072</vt:i4>
      </vt:variant>
      <vt:variant>
        <vt:i4>2241</vt:i4>
      </vt:variant>
      <vt:variant>
        <vt:i4>0</vt:i4>
      </vt:variant>
      <vt:variant>
        <vt:i4>5</vt:i4>
      </vt:variant>
      <vt:variant>
        <vt:lpwstr>https://github.com/Team4AU/PRO3.git</vt:lpwstr>
      </vt:variant>
      <vt:variant>
        <vt:lpwstr/>
      </vt:variant>
      <vt:variant>
        <vt:i4>7340072</vt:i4>
      </vt:variant>
      <vt:variant>
        <vt:i4>2238</vt:i4>
      </vt:variant>
      <vt:variant>
        <vt:i4>0</vt:i4>
      </vt:variant>
      <vt:variant>
        <vt:i4>5</vt:i4>
      </vt:variant>
      <vt:variant>
        <vt:lpwstr>https://github.com/Team4AU/PRO3.git</vt:lpwstr>
      </vt:variant>
      <vt:variant>
        <vt:lpwstr/>
      </vt:variant>
      <vt:variant>
        <vt:i4>7340072</vt:i4>
      </vt:variant>
      <vt:variant>
        <vt:i4>2235</vt:i4>
      </vt:variant>
      <vt:variant>
        <vt:i4>0</vt:i4>
      </vt:variant>
      <vt:variant>
        <vt:i4>5</vt:i4>
      </vt:variant>
      <vt:variant>
        <vt:lpwstr>https://github.com/Team4AU/PRO3.git</vt:lpwstr>
      </vt:variant>
      <vt:variant>
        <vt:lpwstr/>
      </vt:variant>
      <vt:variant>
        <vt:i4>6553621</vt:i4>
      </vt:variant>
      <vt:variant>
        <vt:i4>2232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2424889</vt:i4>
      </vt:variant>
      <vt:variant>
        <vt:i4>2208</vt:i4>
      </vt:variant>
      <vt:variant>
        <vt:i4>0</vt:i4>
      </vt:variant>
      <vt:variant>
        <vt:i4>5</vt:i4>
      </vt:variant>
      <vt:variant>
        <vt:lpwstr>https://github.com/Team4AU/PRO3/blob/master/ADXL345_1k6Hz_16g.dwf3work</vt:lpwstr>
      </vt:variant>
      <vt:variant>
        <vt:lpwstr/>
      </vt:variant>
      <vt:variant>
        <vt:i4>2424889</vt:i4>
      </vt:variant>
      <vt:variant>
        <vt:i4>2202</vt:i4>
      </vt:variant>
      <vt:variant>
        <vt:i4>0</vt:i4>
      </vt:variant>
      <vt:variant>
        <vt:i4>5</vt:i4>
      </vt:variant>
      <vt:variant>
        <vt:lpwstr>https://github.com/Team4AU/PRO3/blob/master/ADXL345_1k6Hz_16g.dwf3work</vt:lpwstr>
      </vt:variant>
      <vt:variant>
        <vt:lpwstr/>
      </vt:variant>
      <vt:variant>
        <vt:i4>5963859</vt:i4>
      </vt:variant>
      <vt:variant>
        <vt:i4>2199</vt:i4>
      </vt:variant>
      <vt:variant>
        <vt:i4>0</vt:i4>
      </vt:variant>
      <vt:variant>
        <vt:i4>5</vt:i4>
      </vt:variant>
      <vt:variant>
        <vt:lpwstr>https://github.com/Team4AU/PRO3/tree/master/T.1.2</vt:lpwstr>
      </vt:variant>
      <vt:variant>
        <vt:lpwstr/>
      </vt:variant>
      <vt:variant>
        <vt:i4>2424889</vt:i4>
      </vt:variant>
      <vt:variant>
        <vt:i4>2178</vt:i4>
      </vt:variant>
      <vt:variant>
        <vt:i4>0</vt:i4>
      </vt:variant>
      <vt:variant>
        <vt:i4>5</vt:i4>
      </vt:variant>
      <vt:variant>
        <vt:lpwstr>https://github.com/Team4AU/PRO3/blob/master/ADXL345_1k6Hz_16g.dwf3work</vt:lpwstr>
      </vt:variant>
      <vt:variant>
        <vt:lpwstr/>
      </vt:variant>
      <vt:variant>
        <vt:i4>6684676</vt:i4>
      </vt:variant>
      <vt:variant>
        <vt:i4>2166</vt:i4>
      </vt:variant>
      <vt:variant>
        <vt:i4>0</vt:i4>
      </vt:variant>
      <vt:variant>
        <vt:i4>5</vt:i4>
      </vt:variant>
      <vt:variant>
        <vt:lpwstr>https://github.com/Team4AU/PRO3/blob/master/firkant_200Hz.wav</vt:lpwstr>
      </vt:variant>
      <vt:variant>
        <vt:lpwstr/>
      </vt:variant>
      <vt:variant>
        <vt:i4>2424889</vt:i4>
      </vt:variant>
      <vt:variant>
        <vt:i4>2163</vt:i4>
      </vt:variant>
      <vt:variant>
        <vt:i4>0</vt:i4>
      </vt:variant>
      <vt:variant>
        <vt:i4>5</vt:i4>
      </vt:variant>
      <vt:variant>
        <vt:lpwstr>https://github.com/Team4AU/PRO3/blob/master/ADXL345_1k6Hz_16g.dwf3work</vt:lpwstr>
      </vt:variant>
      <vt:variant>
        <vt:lpwstr/>
      </vt:variant>
      <vt:variant>
        <vt:i4>7602276</vt:i4>
      </vt:variant>
      <vt:variant>
        <vt:i4>2160</vt:i4>
      </vt:variant>
      <vt:variant>
        <vt:i4>0</vt:i4>
      </vt:variant>
      <vt:variant>
        <vt:i4>5</vt:i4>
      </vt:variant>
      <vt:variant>
        <vt:lpwstr>https://github.com/Team4AU/PRO3/tree/master</vt:lpwstr>
      </vt:variant>
      <vt:variant>
        <vt:lpwstr/>
      </vt:variant>
      <vt:variant>
        <vt:i4>6619254</vt:i4>
      </vt:variant>
      <vt:variant>
        <vt:i4>2070</vt:i4>
      </vt:variant>
      <vt:variant>
        <vt:i4>0</vt:i4>
      </vt:variant>
      <vt:variant>
        <vt:i4>5</vt:i4>
      </vt:variant>
      <vt:variant>
        <vt:lpwstr>http://www.themissinglink.dk/media/1148/byg-din-egen-hoejttaler.pdf</vt:lpwstr>
      </vt:variant>
      <vt:variant>
        <vt:lpwstr/>
      </vt:variant>
      <vt:variant>
        <vt:i4>6422580</vt:i4>
      </vt:variant>
      <vt:variant>
        <vt:i4>2067</vt:i4>
      </vt:variant>
      <vt:variant>
        <vt:i4>0</vt:i4>
      </vt:variant>
      <vt:variant>
        <vt:i4>5</vt:i4>
      </vt:variant>
      <vt:variant>
        <vt:lpwstr>https://www.desolutions.com/blog/2015/08/choosing-a-vibration-test-lab/</vt:lpwstr>
      </vt:variant>
      <vt:variant>
        <vt:lpwstr/>
      </vt:variant>
      <vt:variant>
        <vt:i4>5832756</vt:i4>
      </vt:variant>
      <vt:variant>
        <vt:i4>2064</vt:i4>
      </vt:variant>
      <vt:variant>
        <vt:i4>0</vt:i4>
      </vt:variant>
      <vt:variant>
        <vt:i4>5</vt:i4>
      </vt:variant>
      <vt:variant>
        <vt:lpwstr>https://github.com/Team4AU/PRO4/tree/master/Code/accel_teststand/Testcase</vt:lpwstr>
      </vt:variant>
      <vt:variant>
        <vt:lpwstr/>
      </vt:variant>
      <vt:variant>
        <vt:i4>327692</vt:i4>
      </vt:variant>
      <vt:variant>
        <vt:i4>2061</vt:i4>
      </vt:variant>
      <vt:variant>
        <vt:i4>0</vt:i4>
      </vt:variant>
      <vt:variant>
        <vt:i4>5</vt:i4>
      </vt:variant>
      <vt:variant>
        <vt:lpwstr>https://beagleboard.org/latest-images</vt:lpwstr>
      </vt:variant>
      <vt:variant>
        <vt:lpwstr/>
      </vt:variant>
      <vt:variant>
        <vt:i4>8060966</vt:i4>
      </vt:variant>
      <vt:variant>
        <vt:i4>2058</vt:i4>
      </vt:variant>
      <vt:variant>
        <vt:i4>0</vt:i4>
      </vt:variant>
      <vt:variant>
        <vt:i4>5</vt:i4>
      </vt:variant>
      <vt:variant>
        <vt:lpwstr>https://github.com/derekmolloy</vt:lpwstr>
      </vt:variant>
      <vt:variant>
        <vt:lpwstr/>
      </vt:variant>
      <vt:variant>
        <vt:i4>131158</vt:i4>
      </vt:variant>
      <vt:variant>
        <vt:i4>2055</vt:i4>
      </vt:variant>
      <vt:variant>
        <vt:i4>0</vt:i4>
      </vt:variant>
      <vt:variant>
        <vt:i4>5</vt:i4>
      </vt:variant>
      <vt:variant>
        <vt:lpwstr>http://kionixfs.kionix.com/en/datasheet/KX224-1053-Specifications-Rev-2.0.pdf</vt:lpwstr>
      </vt:variant>
      <vt:variant>
        <vt:lpwstr/>
      </vt:variant>
      <vt:variant>
        <vt:i4>2949172</vt:i4>
      </vt:variant>
      <vt:variant>
        <vt:i4>2052</vt:i4>
      </vt:variant>
      <vt:variant>
        <vt:i4>0</vt:i4>
      </vt:variant>
      <vt:variant>
        <vt:i4>5</vt:i4>
      </vt:variant>
      <vt:variant>
        <vt:lpwstr>https://www.analog.com/media/en/technical-documentation/data-sheets/ADXL345.pdf</vt:lpwstr>
      </vt:variant>
      <vt:variant>
        <vt:lpwstr/>
      </vt:variant>
      <vt:variant>
        <vt:i4>1179742</vt:i4>
      </vt:variant>
      <vt:variant>
        <vt:i4>2049</vt:i4>
      </vt:variant>
      <vt:variant>
        <vt:i4>0</vt:i4>
      </vt:variant>
      <vt:variant>
        <vt:i4>5</vt:i4>
      </vt:variant>
      <vt:variant>
        <vt:lpwstr>https://github.com/Team4AU/PRO4/tree/master/Code/MQTTTest/src</vt:lpwstr>
      </vt:variant>
      <vt:variant>
        <vt:lpwstr/>
      </vt:variant>
      <vt:variant>
        <vt:i4>5701685</vt:i4>
      </vt:variant>
      <vt:variant>
        <vt:i4>2046</vt:i4>
      </vt:variant>
      <vt:variant>
        <vt:i4>0</vt:i4>
      </vt:variant>
      <vt:variant>
        <vt:i4>5</vt:i4>
      </vt:variant>
      <vt:variant>
        <vt:lpwstr>https://github.com/Team4AU/PRO4/tree/master/Code/accel_teststand/Mqtt</vt:lpwstr>
      </vt:variant>
      <vt:variant>
        <vt:lpwstr/>
      </vt:variant>
      <vt:variant>
        <vt:i4>5374034</vt:i4>
      </vt:variant>
      <vt:variant>
        <vt:i4>2043</vt:i4>
      </vt:variant>
      <vt:variant>
        <vt:i4>0</vt:i4>
      </vt:variant>
      <vt:variant>
        <vt:i4>5</vt:i4>
      </vt:variant>
      <vt:variant>
        <vt:lpwstr>https://github.com/AUTeam2/standards/blob/master/Protokol-dokument_v1_1.pdf</vt:lpwstr>
      </vt:variant>
      <vt:variant>
        <vt:lpwstr/>
      </vt:variant>
      <vt:variant>
        <vt:i4>327764</vt:i4>
      </vt:variant>
      <vt:variant>
        <vt:i4>2040</vt:i4>
      </vt:variant>
      <vt:variant>
        <vt:i4>0</vt:i4>
      </vt:variant>
      <vt:variant>
        <vt:i4>5</vt:i4>
      </vt:variant>
      <vt:variant>
        <vt:lpwstr>https://mosquitto.org/api/files/mosquitto-h.html</vt:lpwstr>
      </vt:variant>
      <vt:variant>
        <vt:lpwstr/>
      </vt:variant>
      <vt:variant>
        <vt:i4>6357048</vt:i4>
      </vt:variant>
      <vt:variant>
        <vt:i4>2037</vt:i4>
      </vt:variant>
      <vt:variant>
        <vt:i4>0</vt:i4>
      </vt:variant>
      <vt:variant>
        <vt:i4>5</vt:i4>
      </vt:variant>
      <vt:variant>
        <vt:lpwstr>https://mosquitto.org/</vt:lpwstr>
      </vt:variant>
      <vt:variant>
        <vt:lpwstr/>
      </vt:variant>
      <vt:variant>
        <vt:i4>852067</vt:i4>
      </vt:variant>
      <vt:variant>
        <vt:i4>2034</vt:i4>
      </vt:variant>
      <vt:variant>
        <vt:i4>0</vt:i4>
      </vt:variant>
      <vt:variant>
        <vt:i4>5</vt:i4>
      </vt:variant>
      <vt:variant>
        <vt:lpwstr>https://github.com/AUTeam2/standards/blob/master/Protokol-dokument_v1.pdf</vt:lpwstr>
      </vt:variant>
      <vt:variant>
        <vt:lpwstr/>
      </vt:variant>
      <vt:variant>
        <vt:i4>5111915</vt:i4>
      </vt:variant>
      <vt:variant>
        <vt:i4>2031</vt:i4>
      </vt:variant>
      <vt:variant>
        <vt:i4>0</vt:i4>
      </vt:variant>
      <vt:variant>
        <vt:i4>5</vt:i4>
      </vt:variant>
      <vt:variant>
        <vt:lpwstr>https://github.com/Team4AU/PRO4/tree/master/Code/accel_teststand</vt:lpwstr>
      </vt:variant>
      <vt:variant>
        <vt:lpwstr/>
      </vt:variant>
      <vt:variant>
        <vt:i4>5439545</vt:i4>
      </vt:variant>
      <vt:variant>
        <vt:i4>2028</vt:i4>
      </vt:variant>
      <vt:variant>
        <vt:i4>0</vt:i4>
      </vt:variant>
      <vt:variant>
        <vt:i4>5</vt:i4>
      </vt:variant>
      <vt:variant>
        <vt:lpwstr>https://github.com/Team4AU/PRO4/tree/master/Code/accel_teststand/Jsonhandler</vt:lpwstr>
      </vt:variant>
      <vt:variant>
        <vt:lpwstr/>
      </vt:variant>
      <vt:variant>
        <vt:i4>5832756</vt:i4>
      </vt:variant>
      <vt:variant>
        <vt:i4>2025</vt:i4>
      </vt:variant>
      <vt:variant>
        <vt:i4>0</vt:i4>
      </vt:variant>
      <vt:variant>
        <vt:i4>5</vt:i4>
      </vt:variant>
      <vt:variant>
        <vt:lpwstr>https://github.com/Team4AU/PRO4/tree/master/Code/accel_teststand/Testcase</vt:lpwstr>
      </vt:variant>
      <vt:variant>
        <vt:lpwstr/>
      </vt:variant>
      <vt:variant>
        <vt:i4>5308438</vt:i4>
      </vt:variant>
      <vt:variant>
        <vt:i4>2022</vt:i4>
      </vt:variant>
      <vt:variant>
        <vt:i4>0</vt:i4>
      </vt:variant>
      <vt:variant>
        <vt:i4>5</vt:i4>
      </vt:variant>
      <vt:variant>
        <vt:lpwstr>https://github.com/Team4AU/PRO4/tree/master/Code</vt:lpwstr>
      </vt:variant>
      <vt:variant>
        <vt:lpwstr/>
      </vt:variant>
      <vt:variant>
        <vt:i4>1310799</vt:i4>
      </vt:variant>
      <vt:variant>
        <vt:i4>2019</vt:i4>
      </vt:variant>
      <vt:variant>
        <vt:i4>0</vt:i4>
      </vt:variant>
      <vt:variant>
        <vt:i4>5</vt:i4>
      </vt:variant>
      <vt:variant>
        <vt:lpwstr>http://eudp.dk/index.php/Roadmap</vt:lpwstr>
      </vt:variant>
      <vt:variant>
        <vt:lpwstr/>
      </vt:variant>
      <vt:variant>
        <vt:i4>1769520</vt:i4>
      </vt:variant>
      <vt:variant>
        <vt:i4>1436</vt:i4>
      </vt:variant>
      <vt:variant>
        <vt:i4>0</vt:i4>
      </vt:variant>
      <vt:variant>
        <vt:i4>5</vt:i4>
      </vt:variant>
      <vt:variant>
        <vt:lpwstr/>
      </vt:variant>
      <vt:variant>
        <vt:lpwstr>_Toc41392450</vt:lpwstr>
      </vt:variant>
      <vt:variant>
        <vt:i4>1179697</vt:i4>
      </vt:variant>
      <vt:variant>
        <vt:i4>1430</vt:i4>
      </vt:variant>
      <vt:variant>
        <vt:i4>0</vt:i4>
      </vt:variant>
      <vt:variant>
        <vt:i4>5</vt:i4>
      </vt:variant>
      <vt:variant>
        <vt:lpwstr/>
      </vt:variant>
      <vt:variant>
        <vt:lpwstr>_Toc41392449</vt:lpwstr>
      </vt:variant>
      <vt:variant>
        <vt:i4>1245233</vt:i4>
      </vt:variant>
      <vt:variant>
        <vt:i4>1424</vt:i4>
      </vt:variant>
      <vt:variant>
        <vt:i4>0</vt:i4>
      </vt:variant>
      <vt:variant>
        <vt:i4>5</vt:i4>
      </vt:variant>
      <vt:variant>
        <vt:lpwstr/>
      </vt:variant>
      <vt:variant>
        <vt:lpwstr>_Toc41392448</vt:lpwstr>
      </vt:variant>
      <vt:variant>
        <vt:i4>1835057</vt:i4>
      </vt:variant>
      <vt:variant>
        <vt:i4>1418</vt:i4>
      </vt:variant>
      <vt:variant>
        <vt:i4>0</vt:i4>
      </vt:variant>
      <vt:variant>
        <vt:i4>5</vt:i4>
      </vt:variant>
      <vt:variant>
        <vt:lpwstr/>
      </vt:variant>
      <vt:variant>
        <vt:lpwstr>_Toc41392447</vt:lpwstr>
      </vt:variant>
      <vt:variant>
        <vt:i4>1900593</vt:i4>
      </vt:variant>
      <vt:variant>
        <vt:i4>1412</vt:i4>
      </vt:variant>
      <vt:variant>
        <vt:i4>0</vt:i4>
      </vt:variant>
      <vt:variant>
        <vt:i4>5</vt:i4>
      </vt:variant>
      <vt:variant>
        <vt:lpwstr/>
      </vt:variant>
      <vt:variant>
        <vt:lpwstr>_Toc41392446</vt:lpwstr>
      </vt:variant>
      <vt:variant>
        <vt:i4>1966129</vt:i4>
      </vt:variant>
      <vt:variant>
        <vt:i4>1406</vt:i4>
      </vt:variant>
      <vt:variant>
        <vt:i4>0</vt:i4>
      </vt:variant>
      <vt:variant>
        <vt:i4>5</vt:i4>
      </vt:variant>
      <vt:variant>
        <vt:lpwstr/>
      </vt:variant>
      <vt:variant>
        <vt:lpwstr>_Toc41392445</vt:lpwstr>
      </vt:variant>
      <vt:variant>
        <vt:i4>2031665</vt:i4>
      </vt:variant>
      <vt:variant>
        <vt:i4>1400</vt:i4>
      </vt:variant>
      <vt:variant>
        <vt:i4>0</vt:i4>
      </vt:variant>
      <vt:variant>
        <vt:i4>5</vt:i4>
      </vt:variant>
      <vt:variant>
        <vt:lpwstr/>
      </vt:variant>
      <vt:variant>
        <vt:lpwstr>_Toc41392444</vt:lpwstr>
      </vt:variant>
      <vt:variant>
        <vt:i4>1572913</vt:i4>
      </vt:variant>
      <vt:variant>
        <vt:i4>1394</vt:i4>
      </vt:variant>
      <vt:variant>
        <vt:i4>0</vt:i4>
      </vt:variant>
      <vt:variant>
        <vt:i4>5</vt:i4>
      </vt:variant>
      <vt:variant>
        <vt:lpwstr/>
      </vt:variant>
      <vt:variant>
        <vt:lpwstr>_Toc41392443</vt:lpwstr>
      </vt:variant>
      <vt:variant>
        <vt:i4>1638449</vt:i4>
      </vt:variant>
      <vt:variant>
        <vt:i4>1388</vt:i4>
      </vt:variant>
      <vt:variant>
        <vt:i4>0</vt:i4>
      </vt:variant>
      <vt:variant>
        <vt:i4>5</vt:i4>
      </vt:variant>
      <vt:variant>
        <vt:lpwstr/>
      </vt:variant>
      <vt:variant>
        <vt:lpwstr>_Toc41392442</vt:lpwstr>
      </vt:variant>
      <vt:variant>
        <vt:i4>1703985</vt:i4>
      </vt:variant>
      <vt:variant>
        <vt:i4>1382</vt:i4>
      </vt:variant>
      <vt:variant>
        <vt:i4>0</vt:i4>
      </vt:variant>
      <vt:variant>
        <vt:i4>5</vt:i4>
      </vt:variant>
      <vt:variant>
        <vt:lpwstr/>
      </vt:variant>
      <vt:variant>
        <vt:lpwstr>_Toc41392441</vt:lpwstr>
      </vt:variant>
      <vt:variant>
        <vt:i4>1769521</vt:i4>
      </vt:variant>
      <vt:variant>
        <vt:i4>1376</vt:i4>
      </vt:variant>
      <vt:variant>
        <vt:i4>0</vt:i4>
      </vt:variant>
      <vt:variant>
        <vt:i4>5</vt:i4>
      </vt:variant>
      <vt:variant>
        <vt:lpwstr/>
      </vt:variant>
      <vt:variant>
        <vt:lpwstr>_Toc41392440</vt:lpwstr>
      </vt:variant>
      <vt:variant>
        <vt:i4>1179702</vt:i4>
      </vt:variant>
      <vt:variant>
        <vt:i4>1370</vt:i4>
      </vt:variant>
      <vt:variant>
        <vt:i4>0</vt:i4>
      </vt:variant>
      <vt:variant>
        <vt:i4>5</vt:i4>
      </vt:variant>
      <vt:variant>
        <vt:lpwstr/>
      </vt:variant>
      <vt:variant>
        <vt:lpwstr>_Toc41392439</vt:lpwstr>
      </vt:variant>
      <vt:variant>
        <vt:i4>1245238</vt:i4>
      </vt:variant>
      <vt:variant>
        <vt:i4>1364</vt:i4>
      </vt:variant>
      <vt:variant>
        <vt:i4>0</vt:i4>
      </vt:variant>
      <vt:variant>
        <vt:i4>5</vt:i4>
      </vt:variant>
      <vt:variant>
        <vt:lpwstr/>
      </vt:variant>
      <vt:variant>
        <vt:lpwstr>_Toc41392438</vt:lpwstr>
      </vt:variant>
      <vt:variant>
        <vt:i4>1835062</vt:i4>
      </vt:variant>
      <vt:variant>
        <vt:i4>1358</vt:i4>
      </vt:variant>
      <vt:variant>
        <vt:i4>0</vt:i4>
      </vt:variant>
      <vt:variant>
        <vt:i4>5</vt:i4>
      </vt:variant>
      <vt:variant>
        <vt:lpwstr/>
      </vt:variant>
      <vt:variant>
        <vt:lpwstr>_Toc41392437</vt:lpwstr>
      </vt:variant>
      <vt:variant>
        <vt:i4>1900598</vt:i4>
      </vt:variant>
      <vt:variant>
        <vt:i4>1352</vt:i4>
      </vt:variant>
      <vt:variant>
        <vt:i4>0</vt:i4>
      </vt:variant>
      <vt:variant>
        <vt:i4>5</vt:i4>
      </vt:variant>
      <vt:variant>
        <vt:lpwstr/>
      </vt:variant>
      <vt:variant>
        <vt:lpwstr>_Toc41392436</vt:lpwstr>
      </vt:variant>
      <vt:variant>
        <vt:i4>1966134</vt:i4>
      </vt:variant>
      <vt:variant>
        <vt:i4>1346</vt:i4>
      </vt:variant>
      <vt:variant>
        <vt:i4>0</vt:i4>
      </vt:variant>
      <vt:variant>
        <vt:i4>5</vt:i4>
      </vt:variant>
      <vt:variant>
        <vt:lpwstr/>
      </vt:variant>
      <vt:variant>
        <vt:lpwstr>_Toc41392435</vt:lpwstr>
      </vt:variant>
      <vt:variant>
        <vt:i4>2031670</vt:i4>
      </vt:variant>
      <vt:variant>
        <vt:i4>1340</vt:i4>
      </vt:variant>
      <vt:variant>
        <vt:i4>0</vt:i4>
      </vt:variant>
      <vt:variant>
        <vt:i4>5</vt:i4>
      </vt:variant>
      <vt:variant>
        <vt:lpwstr/>
      </vt:variant>
      <vt:variant>
        <vt:lpwstr>_Toc41392434</vt:lpwstr>
      </vt:variant>
      <vt:variant>
        <vt:i4>1572918</vt:i4>
      </vt:variant>
      <vt:variant>
        <vt:i4>1334</vt:i4>
      </vt:variant>
      <vt:variant>
        <vt:i4>0</vt:i4>
      </vt:variant>
      <vt:variant>
        <vt:i4>5</vt:i4>
      </vt:variant>
      <vt:variant>
        <vt:lpwstr/>
      </vt:variant>
      <vt:variant>
        <vt:lpwstr>_Toc41392433</vt:lpwstr>
      </vt:variant>
      <vt:variant>
        <vt:i4>1638454</vt:i4>
      </vt:variant>
      <vt:variant>
        <vt:i4>1328</vt:i4>
      </vt:variant>
      <vt:variant>
        <vt:i4>0</vt:i4>
      </vt:variant>
      <vt:variant>
        <vt:i4>5</vt:i4>
      </vt:variant>
      <vt:variant>
        <vt:lpwstr/>
      </vt:variant>
      <vt:variant>
        <vt:lpwstr>_Toc41392432</vt:lpwstr>
      </vt:variant>
      <vt:variant>
        <vt:i4>1703990</vt:i4>
      </vt:variant>
      <vt:variant>
        <vt:i4>1322</vt:i4>
      </vt:variant>
      <vt:variant>
        <vt:i4>0</vt:i4>
      </vt:variant>
      <vt:variant>
        <vt:i4>5</vt:i4>
      </vt:variant>
      <vt:variant>
        <vt:lpwstr/>
      </vt:variant>
      <vt:variant>
        <vt:lpwstr>_Toc41392431</vt:lpwstr>
      </vt:variant>
      <vt:variant>
        <vt:i4>1769526</vt:i4>
      </vt:variant>
      <vt:variant>
        <vt:i4>1316</vt:i4>
      </vt:variant>
      <vt:variant>
        <vt:i4>0</vt:i4>
      </vt:variant>
      <vt:variant>
        <vt:i4>5</vt:i4>
      </vt:variant>
      <vt:variant>
        <vt:lpwstr/>
      </vt:variant>
      <vt:variant>
        <vt:lpwstr>_Toc41392430</vt:lpwstr>
      </vt:variant>
      <vt:variant>
        <vt:i4>1179703</vt:i4>
      </vt:variant>
      <vt:variant>
        <vt:i4>1310</vt:i4>
      </vt:variant>
      <vt:variant>
        <vt:i4>0</vt:i4>
      </vt:variant>
      <vt:variant>
        <vt:i4>5</vt:i4>
      </vt:variant>
      <vt:variant>
        <vt:lpwstr/>
      </vt:variant>
      <vt:variant>
        <vt:lpwstr>_Toc41392429</vt:lpwstr>
      </vt:variant>
      <vt:variant>
        <vt:i4>1245239</vt:i4>
      </vt:variant>
      <vt:variant>
        <vt:i4>1304</vt:i4>
      </vt:variant>
      <vt:variant>
        <vt:i4>0</vt:i4>
      </vt:variant>
      <vt:variant>
        <vt:i4>5</vt:i4>
      </vt:variant>
      <vt:variant>
        <vt:lpwstr/>
      </vt:variant>
      <vt:variant>
        <vt:lpwstr>_Toc41392428</vt:lpwstr>
      </vt:variant>
      <vt:variant>
        <vt:i4>1835063</vt:i4>
      </vt:variant>
      <vt:variant>
        <vt:i4>1298</vt:i4>
      </vt:variant>
      <vt:variant>
        <vt:i4>0</vt:i4>
      </vt:variant>
      <vt:variant>
        <vt:i4>5</vt:i4>
      </vt:variant>
      <vt:variant>
        <vt:lpwstr/>
      </vt:variant>
      <vt:variant>
        <vt:lpwstr>_Toc41392427</vt:lpwstr>
      </vt:variant>
      <vt:variant>
        <vt:i4>1900599</vt:i4>
      </vt:variant>
      <vt:variant>
        <vt:i4>1292</vt:i4>
      </vt:variant>
      <vt:variant>
        <vt:i4>0</vt:i4>
      </vt:variant>
      <vt:variant>
        <vt:i4>5</vt:i4>
      </vt:variant>
      <vt:variant>
        <vt:lpwstr/>
      </vt:variant>
      <vt:variant>
        <vt:lpwstr>_Toc41392426</vt:lpwstr>
      </vt:variant>
      <vt:variant>
        <vt:i4>1966135</vt:i4>
      </vt:variant>
      <vt:variant>
        <vt:i4>1286</vt:i4>
      </vt:variant>
      <vt:variant>
        <vt:i4>0</vt:i4>
      </vt:variant>
      <vt:variant>
        <vt:i4>5</vt:i4>
      </vt:variant>
      <vt:variant>
        <vt:lpwstr/>
      </vt:variant>
      <vt:variant>
        <vt:lpwstr>_Toc41392425</vt:lpwstr>
      </vt:variant>
      <vt:variant>
        <vt:i4>2031671</vt:i4>
      </vt:variant>
      <vt:variant>
        <vt:i4>1280</vt:i4>
      </vt:variant>
      <vt:variant>
        <vt:i4>0</vt:i4>
      </vt:variant>
      <vt:variant>
        <vt:i4>5</vt:i4>
      </vt:variant>
      <vt:variant>
        <vt:lpwstr/>
      </vt:variant>
      <vt:variant>
        <vt:lpwstr>_Toc41392424</vt:lpwstr>
      </vt:variant>
      <vt:variant>
        <vt:i4>1572919</vt:i4>
      </vt:variant>
      <vt:variant>
        <vt:i4>1274</vt:i4>
      </vt:variant>
      <vt:variant>
        <vt:i4>0</vt:i4>
      </vt:variant>
      <vt:variant>
        <vt:i4>5</vt:i4>
      </vt:variant>
      <vt:variant>
        <vt:lpwstr/>
      </vt:variant>
      <vt:variant>
        <vt:lpwstr>_Toc41392423</vt:lpwstr>
      </vt:variant>
      <vt:variant>
        <vt:i4>1638455</vt:i4>
      </vt:variant>
      <vt:variant>
        <vt:i4>1268</vt:i4>
      </vt:variant>
      <vt:variant>
        <vt:i4>0</vt:i4>
      </vt:variant>
      <vt:variant>
        <vt:i4>5</vt:i4>
      </vt:variant>
      <vt:variant>
        <vt:lpwstr/>
      </vt:variant>
      <vt:variant>
        <vt:lpwstr>_Toc41392422</vt:lpwstr>
      </vt:variant>
      <vt:variant>
        <vt:i4>1703991</vt:i4>
      </vt:variant>
      <vt:variant>
        <vt:i4>1262</vt:i4>
      </vt:variant>
      <vt:variant>
        <vt:i4>0</vt:i4>
      </vt:variant>
      <vt:variant>
        <vt:i4>5</vt:i4>
      </vt:variant>
      <vt:variant>
        <vt:lpwstr/>
      </vt:variant>
      <vt:variant>
        <vt:lpwstr>_Toc41392421</vt:lpwstr>
      </vt:variant>
      <vt:variant>
        <vt:i4>1769527</vt:i4>
      </vt:variant>
      <vt:variant>
        <vt:i4>1256</vt:i4>
      </vt:variant>
      <vt:variant>
        <vt:i4>0</vt:i4>
      </vt:variant>
      <vt:variant>
        <vt:i4>5</vt:i4>
      </vt:variant>
      <vt:variant>
        <vt:lpwstr/>
      </vt:variant>
      <vt:variant>
        <vt:lpwstr>_Toc41392420</vt:lpwstr>
      </vt:variant>
      <vt:variant>
        <vt:i4>1179700</vt:i4>
      </vt:variant>
      <vt:variant>
        <vt:i4>1250</vt:i4>
      </vt:variant>
      <vt:variant>
        <vt:i4>0</vt:i4>
      </vt:variant>
      <vt:variant>
        <vt:i4>5</vt:i4>
      </vt:variant>
      <vt:variant>
        <vt:lpwstr/>
      </vt:variant>
      <vt:variant>
        <vt:lpwstr>_Toc41392419</vt:lpwstr>
      </vt:variant>
      <vt:variant>
        <vt:i4>1245236</vt:i4>
      </vt:variant>
      <vt:variant>
        <vt:i4>1244</vt:i4>
      </vt:variant>
      <vt:variant>
        <vt:i4>0</vt:i4>
      </vt:variant>
      <vt:variant>
        <vt:i4>5</vt:i4>
      </vt:variant>
      <vt:variant>
        <vt:lpwstr/>
      </vt:variant>
      <vt:variant>
        <vt:lpwstr>_Toc41392418</vt:lpwstr>
      </vt:variant>
      <vt:variant>
        <vt:i4>1835060</vt:i4>
      </vt:variant>
      <vt:variant>
        <vt:i4>1238</vt:i4>
      </vt:variant>
      <vt:variant>
        <vt:i4>0</vt:i4>
      </vt:variant>
      <vt:variant>
        <vt:i4>5</vt:i4>
      </vt:variant>
      <vt:variant>
        <vt:lpwstr/>
      </vt:variant>
      <vt:variant>
        <vt:lpwstr>_Toc41392417</vt:lpwstr>
      </vt:variant>
      <vt:variant>
        <vt:i4>1900596</vt:i4>
      </vt:variant>
      <vt:variant>
        <vt:i4>1232</vt:i4>
      </vt:variant>
      <vt:variant>
        <vt:i4>0</vt:i4>
      </vt:variant>
      <vt:variant>
        <vt:i4>5</vt:i4>
      </vt:variant>
      <vt:variant>
        <vt:lpwstr/>
      </vt:variant>
      <vt:variant>
        <vt:lpwstr>_Toc41392416</vt:lpwstr>
      </vt:variant>
      <vt:variant>
        <vt:i4>1966132</vt:i4>
      </vt:variant>
      <vt:variant>
        <vt:i4>1226</vt:i4>
      </vt:variant>
      <vt:variant>
        <vt:i4>0</vt:i4>
      </vt:variant>
      <vt:variant>
        <vt:i4>5</vt:i4>
      </vt:variant>
      <vt:variant>
        <vt:lpwstr/>
      </vt:variant>
      <vt:variant>
        <vt:lpwstr>_Toc41392415</vt:lpwstr>
      </vt:variant>
      <vt:variant>
        <vt:i4>2031668</vt:i4>
      </vt:variant>
      <vt:variant>
        <vt:i4>1220</vt:i4>
      </vt:variant>
      <vt:variant>
        <vt:i4>0</vt:i4>
      </vt:variant>
      <vt:variant>
        <vt:i4>5</vt:i4>
      </vt:variant>
      <vt:variant>
        <vt:lpwstr/>
      </vt:variant>
      <vt:variant>
        <vt:lpwstr>_Toc41392414</vt:lpwstr>
      </vt:variant>
      <vt:variant>
        <vt:i4>1572916</vt:i4>
      </vt:variant>
      <vt:variant>
        <vt:i4>1214</vt:i4>
      </vt:variant>
      <vt:variant>
        <vt:i4>0</vt:i4>
      </vt:variant>
      <vt:variant>
        <vt:i4>5</vt:i4>
      </vt:variant>
      <vt:variant>
        <vt:lpwstr/>
      </vt:variant>
      <vt:variant>
        <vt:lpwstr>_Toc41392413</vt:lpwstr>
      </vt:variant>
      <vt:variant>
        <vt:i4>1638452</vt:i4>
      </vt:variant>
      <vt:variant>
        <vt:i4>1208</vt:i4>
      </vt:variant>
      <vt:variant>
        <vt:i4>0</vt:i4>
      </vt:variant>
      <vt:variant>
        <vt:i4>5</vt:i4>
      </vt:variant>
      <vt:variant>
        <vt:lpwstr/>
      </vt:variant>
      <vt:variant>
        <vt:lpwstr>_Toc41392412</vt:lpwstr>
      </vt:variant>
      <vt:variant>
        <vt:i4>1703988</vt:i4>
      </vt:variant>
      <vt:variant>
        <vt:i4>1202</vt:i4>
      </vt:variant>
      <vt:variant>
        <vt:i4>0</vt:i4>
      </vt:variant>
      <vt:variant>
        <vt:i4>5</vt:i4>
      </vt:variant>
      <vt:variant>
        <vt:lpwstr/>
      </vt:variant>
      <vt:variant>
        <vt:lpwstr>_Toc41392411</vt:lpwstr>
      </vt:variant>
      <vt:variant>
        <vt:i4>1769524</vt:i4>
      </vt:variant>
      <vt:variant>
        <vt:i4>1196</vt:i4>
      </vt:variant>
      <vt:variant>
        <vt:i4>0</vt:i4>
      </vt:variant>
      <vt:variant>
        <vt:i4>5</vt:i4>
      </vt:variant>
      <vt:variant>
        <vt:lpwstr/>
      </vt:variant>
      <vt:variant>
        <vt:lpwstr>_Toc41392410</vt:lpwstr>
      </vt:variant>
      <vt:variant>
        <vt:i4>1179701</vt:i4>
      </vt:variant>
      <vt:variant>
        <vt:i4>1190</vt:i4>
      </vt:variant>
      <vt:variant>
        <vt:i4>0</vt:i4>
      </vt:variant>
      <vt:variant>
        <vt:i4>5</vt:i4>
      </vt:variant>
      <vt:variant>
        <vt:lpwstr/>
      </vt:variant>
      <vt:variant>
        <vt:lpwstr>_Toc41392409</vt:lpwstr>
      </vt:variant>
      <vt:variant>
        <vt:i4>1245237</vt:i4>
      </vt:variant>
      <vt:variant>
        <vt:i4>1184</vt:i4>
      </vt:variant>
      <vt:variant>
        <vt:i4>0</vt:i4>
      </vt:variant>
      <vt:variant>
        <vt:i4>5</vt:i4>
      </vt:variant>
      <vt:variant>
        <vt:lpwstr/>
      </vt:variant>
      <vt:variant>
        <vt:lpwstr>_Toc41392408</vt:lpwstr>
      </vt:variant>
      <vt:variant>
        <vt:i4>1835061</vt:i4>
      </vt:variant>
      <vt:variant>
        <vt:i4>1178</vt:i4>
      </vt:variant>
      <vt:variant>
        <vt:i4>0</vt:i4>
      </vt:variant>
      <vt:variant>
        <vt:i4>5</vt:i4>
      </vt:variant>
      <vt:variant>
        <vt:lpwstr/>
      </vt:variant>
      <vt:variant>
        <vt:lpwstr>_Toc41392407</vt:lpwstr>
      </vt:variant>
      <vt:variant>
        <vt:i4>1900597</vt:i4>
      </vt:variant>
      <vt:variant>
        <vt:i4>1172</vt:i4>
      </vt:variant>
      <vt:variant>
        <vt:i4>0</vt:i4>
      </vt:variant>
      <vt:variant>
        <vt:i4>5</vt:i4>
      </vt:variant>
      <vt:variant>
        <vt:lpwstr/>
      </vt:variant>
      <vt:variant>
        <vt:lpwstr>_Toc41392406</vt:lpwstr>
      </vt:variant>
      <vt:variant>
        <vt:i4>1966133</vt:i4>
      </vt:variant>
      <vt:variant>
        <vt:i4>1166</vt:i4>
      </vt:variant>
      <vt:variant>
        <vt:i4>0</vt:i4>
      </vt:variant>
      <vt:variant>
        <vt:i4>5</vt:i4>
      </vt:variant>
      <vt:variant>
        <vt:lpwstr/>
      </vt:variant>
      <vt:variant>
        <vt:lpwstr>_Toc41392405</vt:lpwstr>
      </vt:variant>
      <vt:variant>
        <vt:i4>2031669</vt:i4>
      </vt:variant>
      <vt:variant>
        <vt:i4>1160</vt:i4>
      </vt:variant>
      <vt:variant>
        <vt:i4>0</vt:i4>
      </vt:variant>
      <vt:variant>
        <vt:i4>5</vt:i4>
      </vt:variant>
      <vt:variant>
        <vt:lpwstr/>
      </vt:variant>
      <vt:variant>
        <vt:lpwstr>_Toc41392404</vt:lpwstr>
      </vt:variant>
      <vt:variant>
        <vt:i4>1572917</vt:i4>
      </vt:variant>
      <vt:variant>
        <vt:i4>1154</vt:i4>
      </vt:variant>
      <vt:variant>
        <vt:i4>0</vt:i4>
      </vt:variant>
      <vt:variant>
        <vt:i4>5</vt:i4>
      </vt:variant>
      <vt:variant>
        <vt:lpwstr/>
      </vt:variant>
      <vt:variant>
        <vt:lpwstr>_Toc41392403</vt:lpwstr>
      </vt:variant>
      <vt:variant>
        <vt:i4>1638453</vt:i4>
      </vt:variant>
      <vt:variant>
        <vt:i4>1148</vt:i4>
      </vt:variant>
      <vt:variant>
        <vt:i4>0</vt:i4>
      </vt:variant>
      <vt:variant>
        <vt:i4>5</vt:i4>
      </vt:variant>
      <vt:variant>
        <vt:lpwstr/>
      </vt:variant>
      <vt:variant>
        <vt:lpwstr>_Toc41392402</vt:lpwstr>
      </vt:variant>
      <vt:variant>
        <vt:i4>1703989</vt:i4>
      </vt:variant>
      <vt:variant>
        <vt:i4>1142</vt:i4>
      </vt:variant>
      <vt:variant>
        <vt:i4>0</vt:i4>
      </vt:variant>
      <vt:variant>
        <vt:i4>5</vt:i4>
      </vt:variant>
      <vt:variant>
        <vt:lpwstr/>
      </vt:variant>
      <vt:variant>
        <vt:lpwstr>_Toc41392401</vt:lpwstr>
      </vt:variant>
      <vt:variant>
        <vt:i4>1769525</vt:i4>
      </vt:variant>
      <vt:variant>
        <vt:i4>1136</vt:i4>
      </vt:variant>
      <vt:variant>
        <vt:i4>0</vt:i4>
      </vt:variant>
      <vt:variant>
        <vt:i4>5</vt:i4>
      </vt:variant>
      <vt:variant>
        <vt:lpwstr/>
      </vt:variant>
      <vt:variant>
        <vt:lpwstr>_Toc41392400</vt:lpwstr>
      </vt:variant>
      <vt:variant>
        <vt:i4>1376316</vt:i4>
      </vt:variant>
      <vt:variant>
        <vt:i4>1130</vt:i4>
      </vt:variant>
      <vt:variant>
        <vt:i4>0</vt:i4>
      </vt:variant>
      <vt:variant>
        <vt:i4>5</vt:i4>
      </vt:variant>
      <vt:variant>
        <vt:lpwstr/>
      </vt:variant>
      <vt:variant>
        <vt:lpwstr>_Toc41392399</vt:lpwstr>
      </vt:variant>
      <vt:variant>
        <vt:i4>1310780</vt:i4>
      </vt:variant>
      <vt:variant>
        <vt:i4>1124</vt:i4>
      </vt:variant>
      <vt:variant>
        <vt:i4>0</vt:i4>
      </vt:variant>
      <vt:variant>
        <vt:i4>5</vt:i4>
      </vt:variant>
      <vt:variant>
        <vt:lpwstr/>
      </vt:variant>
      <vt:variant>
        <vt:lpwstr>_Toc41392398</vt:lpwstr>
      </vt:variant>
      <vt:variant>
        <vt:i4>1769532</vt:i4>
      </vt:variant>
      <vt:variant>
        <vt:i4>1118</vt:i4>
      </vt:variant>
      <vt:variant>
        <vt:i4>0</vt:i4>
      </vt:variant>
      <vt:variant>
        <vt:i4>5</vt:i4>
      </vt:variant>
      <vt:variant>
        <vt:lpwstr/>
      </vt:variant>
      <vt:variant>
        <vt:lpwstr>_Toc41392397</vt:lpwstr>
      </vt:variant>
      <vt:variant>
        <vt:i4>1703996</vt:i4>
      </vt:variant>
      <vt:variant>
        <vt:i4>1112</vt:i4>
      </vt:variant>
      <vt:variant>
        <vt:i4>0</vt:i4>
      </vt:variant>
      <vt:variant>
        <vt:i4>5</vt:i4>
      </vt:variant>
      <vt:variant>
        <vt:lpwstr/>
      </vt:variant>
      <vt:variant>
        <vt:lpwstr>_Toc41392396</vt:lpwstr>
      </vt:variant>
      <vt:variant>
        <vt:i4>1638460</vt:i4>
      </vt:variant>
      <vt:variant>
        <vt:i4>1106</vt:i4>
      </vt:variant>
      <vt:variant>
        <vt:i4>0</vt:i4>
      </vt:variant>
      <vt:variant>
        <vt:i4>5</vt:i4>
      </vt:variant>
      <vt:variant>
        <vt:lpwstr/>
      </vt:variant>
      <vt:variant>
        <vt:lpwstr>_Toc41392395</vt:lpwstr>
      </vt:variant>
      <vt:variant>
        <vt:i4>1572924</vt:i4>
      </vt:variant>
      <vt:variant>
        <vt:i4>1100</vt:i4>
      </vt:variant>
      <vt:variant>
        <vt:i4>0</vt:i4>
      </vt:variant>
      <vt:variant>
        <vt:i4>5</vt:i4>
      </vt:variant>
      <vt:variant>
        <vt:lpwstr/>
      </vt:variant>
      <vt:variant>
        <vt:lpwstr>_Toc41392394</vt:lpwstr>
      </vt:variant>
      <vt:variant>
        <vt:i4>2031676</vt:i4>
      </vt:variant>
      <vt:variant>
        <vt:i4>1094</vt:i4>
      </vt:variant>
      <vt:variant>
        <vt:i4>0</vt:i4>
      </vt:variant>
      <vt:variant>
        <vt:i4>5</vt:i4>
      </vt:variant>
      <vt:variant>
        <vt:lpwstr/>
      </vt:variant>
      <vt:variant>
        <vt:lpwstr>_Toc41392393</vt:lpwstr>
      </vt:variant>
      <vt:variant>
        <vt:i4>1966140</vt:i4>
      </vt:variant>
      <vt:variant>
        <vt:i4>1088</vt:i4>
      </vt:variant>
      <vt:variant>
        <vt:i4>0</vt:i4>
      </vt:variant>
      <vt:variant>
        <vt:i4>5</vt:i4>
      </vt:variant>
      <vt:variant>
        <vt:lpwstr/>
      </vt:variant>
      <vt:variant>
        <vt:lpwstr>_Toc41392392</vt:lpwstr>
      </vt:variant>
      <vt:variant>
        <vt:i4>1900604</vt:i4>
      </vt:variant>
      <vt:variant>
        <vt:i4>1082</vt:i4>
      </vt:variant>
      <vt:variant>
        <vt:i4>0</vt:i4>
      </vt:variant>
      <vt:variant>
        <vt:i4>5</vt:i4>
      </vt:variant>
      <vt:variant>
        <vt:lpwstr/>
      </vt:variant>
      <vt:variant>
        <vt:lpwstr>_Toc41392391</vt:lpwstr>
      </vt:variant>
      <vt:variant>
        <vt:i4>1835068</vt:i4>
      </vt:variant>
      <vt:variant>
        <vt:i4>1076</vt:i4>
      </vt:variant>
      <vt:variant>
        <vt:i4>0</vt:i4>
      </vt:variant>
      <vt:variant>
        <vt:i4>5</vt:i4>
      </vt:variant>
      <vt:variant>
        <vt:lpwstr/>
      </vt:variant>
      <vt:variant>
        <vt:lpwstr>_Toc41392390</vt:lpwstr>
      </vt:variant>
      <vt:variant>
        <vt:i4>1376317</vt:i4>
      </vt:variant>
      <vt:variant>
        <vt:i4>1070</vt:i4>
      </vt:variant>
      <vt:variant>
        <vt:i4>0</vt:i4>
      </vt:variant>
      <vt:variant>
        <vt:i4>5</vt:i4>
      </vt:variant>
      <vt:variant>
        <vt:lpwstr/>
      </vt:variant>
      <vt:variant>
        <vt:lpwstr>_Toc41392389</vt:lpwstr>
      </vt:variant>
      <vt:variant>
        <vt:i4>1310781</vt:i4>
      </vt:variant>
      <vt:variant>
        <vt:i4>1064</vt:i4>
      </vt:variant>
      <vt:variant>
        <vt:i4>0</vt:i4>
      </vt:variant>
      <vt:variant>
        <vt:i4>5</vt:i4>
      </vt:variant>
      <vt:variant>
        <vt:lpwstr/>
      </vt:variant>
      <vt:variant>
        <vt:lpwstr>_Toc41392388</vt:lpwstr>
      </vt:variant>
      <vt:variant>
        <vt:i4>1769533</vt:i4>
      </vt:variant>
      <vt:variant>
        <vt:i4>1058</vt:i4>
      </vt:variant>
      <vt:variant>
        <vt:i4>0</vt:i4>
      </vt:variant>
      <vt:variant>
        <vt:i4>5</vt:i4>
      </vt:variant>
      <vt:variant>
        <vt:lpwstr/>
      </vt:variant>
      <vt:variant>
        <vt:lpwstr>_Toc41392387</vt:lpwstr>
      </vt:variant>
      <vt:variant>
        <vt:i4>1703997</vt:i4>
      </vt:variant>
      <vt:variant>
        <vt:i4>1052</vt:i4>
      </vt:variant>
      <vt:variant>
        <vt:i4>0</vt:i4>
      </vt:variant>
      <vt:variant>
        <vt:i4>5</vt:i4>
      </vt:variant>
      <vt:variant>
        <vt:lpwstr/>
      </vt:variant>
      <vt:variant>
        <vt:lpwstr>_Toc41392386</vt:lpwstr>
      </vt:variant>
      <vt:variant>
        <vt:i4>1638461</vt:i4>
      </vt:variant>
      <vt:variant>
        <vt:i4>1046</vt:i4>
      </vt:variant>
      <vt:variant>
        <vt:i4>0</vt:i4>
      </vt:variant>
      <vt:variant>
        <vt:i4>5</vt:i4>
      </vt:variant>
      <vt:variant>
        <vt:lpwstr/>
      </vt:variant>
      <vt:variant>
        <vt:lpwstr>_Toc41392385</vt:lpwstr>
      </vt:variant>
      <vt:variant>
        <vt:i4>1572925</vt:i4>
      </vt:variant>
      <vt:variant>
        <vt:i4>1040</vt:i4>
      </vt:variant>
      <vt:variant>
        <vt:i4>0</vt:i4>
      </vt:variant>
      <vt:variant>
        <vt:i4>5</vt:i4>
      </vt:variant>
      <vt:variant>
        <vt:lpwstr/>
      </vt:variant>
      <vt:variant>
        <vt:lpwstr>_Toc41392384</vt:lpwstr>
      </vt:variant>
      <vt:variant>
        <vt:i4>2031677</vt:i4>
      </vt:variant>
      <vt:variant>
        <vt:i4>1034</vt:i4>
      </vt:variant>
      <vt:variant>
        <vt:i4>0</vt:i4>
      </vt:variant>
      <vt:variant>
        <vt:i4>5</vt:i4>
      </vt:variant>
      <vt:variant>
        <vt:lpwstr/>
      </vt:variant>
      <vt:variant>
        <vt:lpwstr>_Toc41392383</vt:lpwstr>
      </vt:variant>
      <vt:variant>
        <vt:i4>1966141</vt:i4>
      </vt:variant>
      <vt:variant>
        <vt:i4>1028</vt:i4>
      </vt:variant>
      <vt:variant>
        <vt:i4>0</vt:i4>
      </vt:variant>
      <vt:variant>
        <vt:i4>5</vt:i4>
      </vt:variant>
      <vt:variant>
        <vt:lpwstr/>
      </vt:variant>
      <vt:variant>
        <vt:lpwstr>_Toc41392382</vt:lpwstr>
      </vt:variant>
      <vt:variant>
        <vt:i4>1900605</vt:i4>
      </vt:variant>
      <vt:variant>
        <vt:i4>1022</vt:i4>
      </vt:variant>
      <vt:variant>
        <vt:i4>0</vt:i4>
      </vt:variant>
      <vt:variant>
        <vt:i4>5</vt:i4>
      </vt:variant>
      <vt:variant>
        <vt:lpwstr/>
      </vt:variant>
      <vt:variant>
        <vt:lpwstr>_Toc41392381</vt:lpwstr>
      </vt:variant>
      <vt:variant>
        <vt:i4>1835069</vt:i4>
      </vt:variant>
      <vt:variant>
        <vt:i4>1016</vt:i4>
      </vt:variant>
      <vt:variant>
        <vt:i4>0</vt:i4>
      </vt:variant>
      <vt:variant>
        <vt:i4>5</vt:i4>
      </vt:variant>
      <vt:variant>
        <vt:lpwstr/>
      </vt:variant>
      <vt:variant>
        <vt:lpwstr>_Toc41392380</vt:lpwstr>
      </vt:variant>
      <vt:variant>
        <vt:i4>1376306</vt:i4>
      </vt:variant>
      <vt:variant>
        <vt:i4>1010</vt:i4>
      </vt:variant>
      <vt:variant>
        <vt:i4>0</vt:i4>
      </vt:variant>
      <vt:variant>
        <vt:i4>5</vt:i4>
      </vt:variant>
      <vt:variant>
        <vt:lpwstr/>
      </vt:variant>
      <vt:variant>
        <vt:lpwstr>_Toc41392379</vt:lpwstr>
      </vt:variant>
      <vt:variant>
        <vt:i4>1310770</vt:i4>
      </vt:variant>
      <vt:variant>
        <vt:i4>1004</vt:i4>
      </vt:variant>
      <vt:variant>
        <vt:i4>0</vt:i4>
      </vt:variant>
      <vt:variant>
        <vt:i4>5</vt:i4>
      </vt:variant>
      <vt:variant>
        <vt:lpwstr/>
      </vt:variant>
      <vt:variant>
        <vt:lpwstr>_Toc41392378</vt:lpwstr>
      </vt:variant>
      <vt:variant>
        <vt:i4>1769522</vt:i4>
      </vt:variant>
      <vt:variant>
        <vt:i4>998</vt:i4>
      </vt:variant>
      <vt:variant>
        <vt:i4>0</vt:i4>
      </vt:variant>
      <vt:variant>
        <vt:i4>5</vt:i4>
      </vt:variant>
      <vt:variant>
        <vt:lpwstr/>
      </vt:variant>
      <vt:variant>
        <vt:lpwstr>_Toc41392377</vt:lpwstr>
      </vt:variant>
      <vt:variant>
        <vt:i4>1703986</vt:i4>
      </vt:variant>
      <vt:variant>
        <vt:i4>992</vt:i4>
      </vt:variant>
      <vt:variant>
        <vt:i4>0</vt:i4>
      </vt:variant>
      <vt:variant>
        <vt:i4>5</vt:i4>
      </vt:variant>
      <vt:variant>
        <vt:lpwstr/>
      </vt:variant>
      <vt:variant>
        <vt:lpwstr>_Toc41392376</vt:lpwstr>
      </vt:variant>
      <vt:variant>
        <vt:i4>1638450</vt:i4>
      </vt:variant>
      <vt:variant>
        <vt:i4>986</vt:i4>
      </vt:variant>
      <vt:variant>
        <vt:i4>0</vt:i4>
      </vt:variant>
      <vt:variant>
        <vt:i4>5</vt:i4>
      </vt:variant>
      <vt:variant>
        <vt:lpwstr/>
      </vt:variant>
      <vt:variant>
        <vt:lpwstr>_Toc41392375</vt:lpwstr>
      </vt:variant>
      <vt:variant>
        <vt:i4>1572914</vt:i4>
      </vt:variant>
      <vt:variant>
        <vt:i4>980</vt:i4>
      </vt:variant>
      <vt:variant>
        <vt:i4>0</vt:i4>
      </vt:variant>
      <vt:variant>
        <vt:i4>5</vt:i4>
      </vt:variant>
      <vt:variant>
        <vt:lpwstr/>
      </vt:variant>
      <vt:variant>
        <vt:lpwstr>_Toc41392374</vt:lpwstr>
      </vt:variant>
      <vt:variant>
        <vt:i4>2031666</vt:i4>
      </vt:variant>
      <vt:variant>
        <vt:i4>974</vt:i4>
      </vt:variant>
      <vt:variant>
        <vt:i4>0</vt:i4>
      </vt:variant>
      <vt:variant>
        <vt:i4>5</vt:i4>
      </vt:variant>
      <vt:variant>
        <vt:lpwstr/>
      </vt:variant>
      <vt:variant>
        <vt:lpwstr>_Toc41392373</vt:lpwstr>
      </vt:variant>
      <vt:variant>
        <vt:i4>1966130</vt:i4>
      </vt:variant>
      <vt:variant>
        <vt:i4>968</vt:i4>
      </vt:variant>
      <vt:variant>
        <vt:i4>0</vt:i4>
      </vt:variant>
      <vt:variant>
        <vt:i4>5</vt:i4>
      </vt:variant>
      <vt:variant>
        <vt:lpwstr/>
      </vt:variant>
      <vt:variant>
        <vt:lpwstr>_Toc41392372</vt:lpwstr>
      </vt:variant>
      <vt:variant>
        <vt:i4>1900594</vt:i4>
      </vt:variant>
      <vt:variant>
        <vt:i4>962</vt:i4>
      </vt:variant>
      <vt:variant>
        <vt:i4>0</vt:i4>
      </vt:variant>
      <vt:variant>
        <vt:i4>5</vt:i4>
      </vt:variant>
      <vt:variant>
        <vt:lpwstr/>
      </vt:variant>
      <vt:variant>
        <vt:lpwstr>_Toc41392371</vt:lpwstr>
      </vt:variant>
      <vt:variant>
        <vt:i4>1835058</vt:i4>
      </vt:variant>
      <vt:variant>
        <vt:i4>956</vt:i4>
      </vt:variant>
      <vt:variant>
        <vt:i4>0</vt:i4>
      </vt:variant>
      <vt:variant>
        <vt:i4>5</vt:i4>
      </vt:variant>
      <vt:variant>
        <vt:lpwstr/>
      </vt:variant>
      <vt:variant>
        <vt:lpwstr>_Toc41392370</vt:lpwstr>
      </vt:variant>
      <vt:variant>
        <vt:i4>1376307</vt:i4>
      </vt:variant>
      <vt:variant>
        <vt:i4>950</vt:i4>
      </vt:variant>
      <vt:variant>
        <vt:i4>0</vt:i4>
      </vt:variant>
      <vt:variant>
        <vt:i4>5</vt:i4>
      </vt:variant>
      <vt:variant>
        <vt:lpwstr/>
      </vt:variant>
      <vt:variant>
        <vt:lpwstr>_Toc41392369</vt:lpwstr>
      </vt:variant>
      <vt:variant>
        <vt:i4>1310771</vt:i4>
      </vt:variant>
      <vt:variant>
        <vt:i4>944</vt:i4>
      </vt:variant>
      <vt:variant>
        <vt:i4>0</vt:i4>
      </vt:variant>
      <vt:variant>
        <vt:i4>5</vt:i4>
      </vt:variant>
      <vt:variant>
        <vt:lpwstr/>
      </vt:variant>
      <vt:variant>
        <vt:lpwstr>_Toc41392368</vt:lpwstr>
      </vt:variant>
      <vt:variant>
        <vt:i4>1769523</vt:i4>
      </vt:variant>
      <vt:variant>
        <vt:i4>938</vt:i4>
      </vt:variant>
      <vt:variant>
        <vt:i4>0</vt:i4>
      </vt:variant>
      <vt:variant>
        <vt:i4>5</vt:i4>
      </vt:variant>
      <vt:variant>
        <vt:lpwstr/>
      </vt:variant>
      <vt:variant>
        <vt:lpwstr>_Toc41392367</vt:lpwstr>
      </vt:variant>
      <vt:variant>
        <vt:i4>1703987</vt:i4>
      </vt:variant>
      <vt:variant>
        <vt:i4>932</vt:i4>
      </vt:variant>
      <vt:variant>
        <vt:i4>0</vt:i4>
      </vt:variant>
      <vt:variant>
        <vt:i4>5</vt:i4>
      </vt:variant>
      <vt:variant>
        <vt:lpwstr/>
      </vt:variant>
      <vt:variant>
        <vt:lpwstr>_Toc41392366</vt:lpwstr>
      </vt:variant>
      <vt:variant>
        <vt:i4>1638451</vt:i4>
      </vt:variant>
      <vt:variant>
        <vt:i4>926</vt:i4>
      </vt:variant>
      <vt:variant>
        <vt:i4>0</vt:i4>
      </vt:variant>
      <vt:variant>
        <vt:i4>5</vt:i4>
      </vt:variant>
      <vt:variant>
        <vt:lpwstr/>
      </vt:variant>
      <vt:variant>
        <vt:lpwstr>_Toc41392365</vt:lpwstr>
      </vt:variant>
      <vt:variant>
        <vt:i4>1572915</vt:i4>
      </vt:variant>
      <vt:variant>
        <vt:i4>920</vt:i4>
      </vt:variant>
      <vt:variant>
        <vt:i4>0</vt:i4>
      </vt:variant>
      <vt:variant>
        <vt:i4>5</vt:i4>
      </vt:variant>
      <vt:variant>
        <vt:lpwstr/>
      </vt:variant>
      <vt:variant>
        <vt:lpwstr>_Toc41392364</vt:lpwstr>
      </vt:variant>
      <vt:variant>
        <vt:i4>2031667</vt:i4>
      </vt:variant>
      <vt:variant>
        <vt:i4>914</vt:i4>
      </vt:variant>
      <vt:variant>
        <vt:i4>0</vt:i4>
      </vt:variant>
      <vt:variant>
        <vt:i4>5</vt:i4>
      </vt:variant>
      <vt:variant>
        <vt:lpwstr/>
      </vt:variant>
      <vt:variant>
        <vt:lpwstr>_Toc41392363</vt:lpwstr>
      </vt:variant>
      <vt:variant>
        <vt:i4>1966131</vt:i4>
      </vt:variant>
      <vt:variant>
        <vt:i4>908</vt:i4>
      </vt:variant>
      <vt:variant>
        <vt:i4>0</vt:i4>
      </vt:variant>
      <vt:variant>
        <vt:i4>5</vt:i4>
      </vt:variant>
      <vt:variant>
        <vt:lpwstr/>
      </vt:variant>
      <vt:variant>
        <vt:lpwstr>_Toc41392362</vt:lpwstr>
      </vt:variant>
      <vt:variant>
        <vt:i4>1900595</vt:i4>
      </vt:variant>
      <vt:variant>
        <vt:i4>902</vt:i4>
      </vt:variant>
      <vt:variant>
        <vt:i4>0</vt:i4>
      </vt:variant>
      <vt:variant>
        <vt:i4>5</vt:i4>
      </vt:variant>
      <vt:variant>
        <vt:lpwstr/>
      </vt:variant>
      <vt:variant>
        <vt:lpwstr>_Toc41392361</vt:lpwstr>
      </vt:variant>
      <vt:variant>
        <vt:i4>1835059</vt:i4>
      </vt:variant>
      <vt:variant>
        <vt:i4>896</vt:i4>
      </vt:variant>
      <vt:variant>
        <vt:i4>0</vt:i4>
      </vt:variant>
      <vt:variant>
        <vt:i4>5</vt:i4>
      </vt:variant>
      <vt:variant>
        <vt:lpwstr/>
      </vt:variant>
      <vt:variant>
        <vt:lpwstr>_Toc41392360</vt:lpwstr>
      </vt:variant>
      <vt:variant>
        <vt:i4>1376304</vt:i4>
      </vt:variant>
      <vt:variant>
        <vt:i4>890</vt:i4>
      </vt:variant>
      <vt:variant>
        <vt:i4>0</vt:i4>
      </vt:variant>
      <vt:variant>
        <vt:i4>5</vt:i4>
      </vt:variant>
      <vt:variant>
        <vt:lpwstr/>
      </vt:variant>
      <vt:variant>
        <vt:lpwstr>_Toc41392359</vt:lpwstr>
      </vt:variant>
      <vt:variant>
        <vt:i4>1310768</vt:i4>
      </vt:variant>
      <vt:variant>
        <vt:i4>884</vt:i4>
      </vt:variant>
      <vt:variant>
        <vt:i4>0</vt:i4>
      </vt:variant>
      <vt:variant>
        <vt:i4>5</vt:i4>
      </vt:variant>
      <vt:variant>
        <vt:lpwstr/>
      </vt:variant>
      <vt:variant>
        <vt:lpwstr>_Toc41392358</vt:lpwstr>
      </vt:variant>
      <vt:variant>
        <vt:i4>1769520</vt:i4>
      </vt:variant>
      <vt:variant>
        <vt:i4>878</vt:i4>
      </vt:variant>
      <vt:variant>
        <vt:i4>0</vt:i4>
      </vt:variant>
      <vt:variant>
        <vt:i4>5</vt:i4>
      </vt:variant>
      <vt:variant>
        <vt:lpwstr/>
      </vt:variant>
      <vt:variant>
        <vt:lpwstr>_Toc41392357</vt:lpwstr>
      </vt:variant>
      <vt:variant>
        <vt:i4>1703984</vt:i4>
      </vt:variant>
      <vt:variant>
        <vt:i4>872</vt:i4>
      </vt:variant>
      <vt:variant>
        <vt:i4>0</vt:i4>
      </vt:variant>
      <vt:variant>
        <vt:i4>5</vt:i4>
      </vt:variant>
      <vt:variant>
        <vt:lpwstr/>
      </vt:variant>
      <vt:variant>
        <vt:lpwstr>_Toc41392356</vt:lpwstr>
      </vt:variant>
      <vt:variant>
        <vt:i4>1638448</vt:i4>
      </vt:variant>
      <vt:variant>
        <vt:i4>866</vt:i4>
      </vt:variant>
      <vt:variant>
        <vt:i4>0</vt:i4>
      </vt:variant>
      <vt:variant>
        <vt:i4>5</vt:i4>
      </vt:variant>
      <vt:variant>
        <vt:lpwstr/>
      </vt:variant>
      <vt:variant>
        <vt:lpwstr>_Toc41392355</vt:lpwstr>
      </vt:variant>
      <vt:variant>
        <vt:i4>1572912</vt:i4>
      </vt:variant>
      <vt:variant>
        <vt:i4>860</vt:i4>
      </vt:variant>
      <vt:variant>
        <vt:i4>0</vt:i4>
      </vt:variant>
      <vt:variant>
        <vt:i4>5</vt:i4>
      </vt:variant>
      <vt:variant>
        <vt:lpwstr/>
      </vt:variant>
      <vt:variant>
        <vt:lpwstr>_Toc41392354</vt:lpwstr>
      </vt:variant>
      <vt:variant>
        <vt:i4>2031664</vt:i4>
      </vt:variant>
      <vt:variant>
        <vt:i4>854</vt:i4>
      </vt:variant>
      <vt:variant>
        <vt:i4>0</vt:i4>
      </vt:variant>
      <vt:variant>
        <vt:i4>5</vt:i4>
      </vt:variant>
      <vt:variant>
        <vt:lpwstr/>
      </vt:variant>
      <vt:variant>
        <vt:lpwstr>_Toc41392353</vt:lpwstr>
      </vt:variant>
      <vt:variant>
        <vt:i4>1966128</vt:i4>
      </vt:variant>
      <vt:variant>
        <vt:i4>848</vt:i4>
      </vt:variant>
      <vt:variant>
        <vt:i4>0</vt:i4>
      </vt:variant>
      <vt:variant>
        <vt:i4>5</vt:i4>
      </vt:variant>
      <vt:variant>
        <vt:lpwstr/>
      </vt:variant>
      <vt:variant>
        <vt:lpwstr>_Toc41392352</vt:lpwstr>
      </vt:variant>
      <vt:variant>
        <vt:i4>1900592</vt:i4>
      </vt:variant>
      <vt:variant>
        <vt:i4>842</vt:i4>
      </vt:variant>
      <vt:variant>
        <vt:i4>0</vt:i4>
      </vt:variant>
      <vt:variant>
        <vt:i4>5</vt:i4>
      </vt:variant>
      <vt:variant>
        <vt:lpwstr/>
      </vt:variant>
      <vt:variant>
        <vt:lpwstr>_Toc41392351</vt:lpwstr>
      </vt:variant>
      <vt:variant>
        <vt:i4>1835056</vt:i4>
      </vt:variant>
      <vt:variant>
        <vt:i4>836</vt:i4>
      </vt:variant>
      <vt:variant>
        <vt:i4>0</vt:i4>
      </vt:variant>
      <vt:variant>
        <vt:i4>5</vt:i4>
      </vt:variant>
      <vt:variant>
        <vt:lpwstr/>
      </vt:variant>
      <vt:variant>
        <vt:lpwstr>_Toc41392350</vt:lpwstr>
      </vt:variant>
      <vt:variant>
        <vt:i4>1376305</vt:i4>
      </vt:variant>
      <vt:variant>
        <vt:i4>830</vt:i4>
      </vt:variant>
      <vt:variant>
        <vt:i4>0</vt:i4>
      </vt:variant>
      <vt:variant>
        <vt:i4>5</vt:i4>
      </vt:variant>
      <vt:variant>
        <vt:lpwstr/>
      </vt:variant>
      <vt:variant>
        <vt:lpwstr>_Toc41392349</vt:lpwstr>
      </vt:variant>
      <vt:variant>
        <vt:i4>1310769</vt:i4>
      </vt:variant>
      <vt:variant>
        <vt:i4>824</vt:i4>
      </vt:variant>
      <vt:variant>
        <vt:i4>0</vt:i4>
      </vt:variant>
      <vt:variant>
        <vt:i4>5</vt:i4>
      </vt:variant>
      <vt:variant>
        <vt:lpwstr/>
      </vt:variant>
      <vt:variant>
        <vt:lpwstr>_Toc41392348</vt:lpwstr>
      </vt:variant>
      <vt:variant>
        <vt:i4>1769521</vt:i4>
      </vt:variant>
      <vt:variant>
        <vt:i4>818</vt:i4>
      </vt:variant>
      <vt:variant>
        <vt:i4>0</vt:i4>
      </vt:variant>
      <vt:variant>
        <vt:i4>5</vt:i4>
      </vt:variant>
      <vt:variant>
        <vt:lpwstr/>
      </vt:variant>
      <vt:variant>
        <vt:lpwstr>_Toc41392347</vt:lpwstr>
      </vt:variant>
      <vt:variant>
        <vt:i4>1703985</vt:i4>
      </vt:variant>
      <vt:variant>
        <vt:i4>812</vt:i4>
      </vt:variant>
      <vt:variant>
        <vt:i4>0</vt:i4>
      </vt:variant>
      <vt:variant>
        <vt:i4>5</vt:i4>
      </vt:variant>
      <vt:variant>
        <vt:lpwstr/>
      </vt:variant>
      <vt:variant>
        <vt:lpwstr>_Toc41392346</vt:lpwstr>
      </vt:variant>
      <vt:variant>
        <vt:i4>1638449</vt:i4>
      </vt:variant>
      <vt:variant>
        <vt:i4>806</vt:i4>
      </vt:variant>
      <vt:variant>
        <vt:i4>0</vt:i4>
      </vt:variant>
      <vt:variant>
        <vt:i4>5</vt:i4>
      </vt:variant>
      <vt:variant>
        <vt:lpwstr/>
      </vt:variant>
      <vt:variant>
        <vt:lpwstr>_Toc41392345</vt:lpwstr>
      </vt:variant>
      <vt:variant>
        <vt:i4>1572913</vt:i4>
      </vt:variant>
      <vt:variant>
        <vt:i4>800</vt:i4>
      </vt:variant>
      <vt:variant>
        <vt:i4>0</vt:i4>
      </vt:variant>
      <vt:variant>
        <vt:i4>5</vt:i4>
      </vt:variant>
      <vt:variant>
        <vt:lpwstr/>
      </vt:variant>
      <vt:variant>
        <vt:lpwstr>_Toc41392344</vt:lpwstr>
      </vt:variant>
      <vt:variant>
        <vt:i4>2031665</vt:i4>
      </vt:variant>
      <vt:variant>
        <vt:i4>794</vt:i4>
      </vt:variant>
      <vt:variant>
        <vt:i4>0</vt:i4>
      </vt:variant>
      <vt:variant>
        <vt:i4>5</vt:i4>
      </vt:variant>
      <vt:variant>
        <vt:lpwstr/>
      </vt:variant>
      <vt:variant>
        <vt:lpwstr>_Toc41392343</vt:lpwstr>
      </vt:variant>
      <vt:variant>
        <vt:i4>1966129</vt:i4>
      </vt:variant>
      <vt:variant>
        <vt:i4>788</vt:i4>
      </vt:variant>
      <vt:variant>
        <vt:i4>0</vt:i4>
      </vt:variant>
      <vt:variant>
        <vt:i4>5</vt:i4>
      </vt:variant>
      <vt:variant>
        <vt:lpwstr/>
      </vt:variant>
      <vt:variant>
        <vt:lpwstr>_Toc41392342</vt:lpwstr>
      </vt:variant>
      <vt:variant>
        <vt:i4>1900593</vt:i4>
      </vt:variant>
      <vt:variant>
        <vt:i4>782</vt:i4>
      </vt:variant>
      <vt:variant>
        <vt:i4>0</vt:i4>
      </vt:variant>
      <vt:variant>
        <vt:i4>5</vt:i4>
      </vt:variant>
      <vt:variant>
        <vt:lpwstr/>
      </vt:variant>
      <vt:variant>
        <vt:lpwstr>_Toc41392341</vt:lpwstr>
      </vt:variant>
      <vt:variant>
        <vt:i4>1835057</vt:i4>
      </vt:variant>
      <vt:variant>
        <vt:i4>776</vt:i4>
      </vt:variant>
      <vt:variant>
        <vt:i4>0</vt:i4>
      </vt:variant>
      <vt:variant>
        <vt:i4>5</vt:i4>
      </vt:variant>
      <vt:variant>
        <vt:lpwstr/>
      </vt:variant>
      <vt:variant>
        <vt:lpwstr>_Toc41392340</vt:lpwstr>
      </vt:variant>
      <vt:variant>
        <vt:i4>1376310</vt:i4>
      </vt:variant>
      <vt:variant>
        <vt:i4>770</vt:i4>
      </vt:variant>
      <vt:variant>
        <vt:i4>0</vt:i4>
      </vt:variant>
      <vt:variant>
        <vt:i4>5</vt:i4>
      </vt:variant>
      <vt:variant>
        <vt:lpwstr/>
      </vt:variant>
      <vt:variant>
        <vt:lpwstr>_Toc41392339</vt:lpwstr>
      </vt:variant>
      <vt:variant>
        <vt:i4>1310774</vt:i4>
      </vt:variant>
      <vt:variant>
        <vt:i4>764</vt:i4>
      </vt:variant>
      <vt:variant>
        <vt:i4>0</vt:i4>
      </vt:variant>
      <vt:variant>
        <vt:i4>5</vt:i4>
      </vt:variant>
      <vt:variant>
        <vt:lpwstr/>
      </vt:variant>
      <vt:variant>
        <vt:lpwstr>_Toc41392338</vt:lpwstr>
      </vt:variant>
      <vt:variant>
        <vt:i4>1769526</vt:i4>
      </vt:variant>
      <vt:variant>
        <vt:i4>758</vt:i4>
      </vt:variant>
      <vt:variant>
        <vt:i4>0</vt:i4>
      </vt:variant>
      <vt:variant>
        <vt:i4>5</vt:i4>
      </vt:variant>
      <vt:variant>
        <vt:lpwstr/>
      </vt:variant>
      <vt:variant>
        <vt:lpwstr>_Toc41392337</vt:lpwstr>
      </vt:variant>
      <vt:variant>
        <vt:i4>1703990</vt:i4>
      </vt:variant>
      <vt:variant>
        <vt:i4>752</vt:i4>
      </vt:variant>
      <vt:variant>
        <vt:i4>0</vt:i4>
      </vt:variant>
      <vt:variant>
        <vt:i4>5</vt:i4>
      </vt:variant>
      <vt:variant>
        <vt:lpwstr/>
      </vt:variant>
      <vt:variant>
        <vt:lpwstr>_Toc41392336</vt:lpwstr>
      </vt:variant>
      <vt:variant>
        <vt:i4>1638454</vt:i4>
      </vt:variant>
      <vt:variant>
        <vt:i4>746</vt:i4>
      </vt:variant>
      <vt:variant>
        <vt:i4>0</vt:i4>
      </vt:variant>
      <vt:variant>
        <vt:i4>5</vt:i4>
      </vt:variant>
      <vt:variant>
        <vt:lpwstr/>
      </vt:variant>
      <vt:variant>
        <vt:lpwstr>_Toc41392335</vt:lpwstr>
      </vt:variant>
      <vt:variant>
        <vt:i4>1572918</vt:i4>
      </vt:variant>
      <vt:variant>
        <vt:i4>740</vt:i4>
      </vt:variant>
      <vt:variant>
        <vt:i4>0</vt:i4>
      </vt:variant>
      <vt:variant>
        <vt:i4>5</vt:i4>
      </vt:variant>
      <vt:variant>
        <vt:lpwstr/>
      </vt:variant>
      <vt:variant>
        <vt:lpwstr>_Toc41392334</vt:lpwstr>
      </vt:variant>
      <vt:variant>
        <vt:i4>2031670</vt:i4>
      </vt:variant>
      <vt:variant>
        <vt:i4>734</vt:i4>
      </vt:variant>
      <vt:variant>
        <vt:i4>0</vt:i4>
      </vt:variant>
      <vt:variant>
        <vt:i4>5</vt:i4>
      </vt:variant>
      <vt:variant>
        <vt:lpwstr/>
      </vt:variant>
      <vt:variant>
        <vt:lpwstr>_Toc41392333</vt:lpwstr>
      </vt:variant>
      <vt:variant>
        <vt:i4>1966134</vt:i4>
      </vt:variant>
      <vt:variant>
        <vt:i4>728</vt:i4>
      </vt:variant>
      <vt:variant>
        <vt:i4>0</vt:i4>
      </vt:variant>
      <vt:variant>
        <vt:i4>5</vt:i4>
      </vt:variant>
      <vt:variant>
        <vt:lpwstr/>
      </vt:variant>
      <vt:variant>
        <vt:lpwstr>_Toc41392332</vt:lpwstr>
      </vt:variant>
      <vt:variant>
        <vt:i4>1900598</vt:i4>
      </vt:variant>
      <vt:variant>
        <vt:i4>722</vt:i4>
      </vt:variant>
      <vt:variant>
        <vt:i4>0</vt:i4>
      </vt:variant>
      <vt:variant>
        <vt:i4>5</vt:i4>
      </vt:variant>
      <vt:variant>
        <vt:lpwstr/>
      </vt:variant>
      <vt:variant>
        <vt:lpwstr>_Toc41392331</vt:lpwstr>
      </vt:variant>
      <vt:variant>
        <vt:i4>1835062</vt:i4>
      </vt:variant>
      <vt:variant>
        <vt:i4>716</vt:i4>
      </vt:variant>
      <vt:variant>
        <vt:i4>0</vt:i4>
      </vt:variant>
      <vt:variant>
        <vt:i4>5</vt:i4>
      </vt:variant>
      <vt:variant>
        <vt:lpwstr/>
      </vt:variant>
      <vt:variant>
        <vt:lpwstr>_Toc41392330</vt:lpwstr>
      </vt:variant>
      <vt:variant>
        <vt:i4>1376311</vt:i4>
      </vt:variant>
      <vt:variant>
        <vt:i4>710</vt:i4>
      </vt:variant>
      <vt:variant>
        <vt:i4>0</vt:i4>
      </vt:variant>
      <vt:variant>
        <vt:i4>5</vt:i4>
      </vt:variant>
      <vt:variant>
        <vt:lpwstr/>
      </vt:variant>
      <vt:variant>
        <vt:lpwstr>_Toc41392329</vt:lpwstr>
      </vt:variant>
      <vt:variant>
        <vt:i4>1310775</vt:i4>
      </vt:variant>
      <vt:variant>
        <vt:i4>704</vt:i4>
      </vt:variant>
      <vt:variant>
        <vt:i4>0</vt:i4>
      </vt:variant>
      <vt:variant>
        <vt:i4>5</vt:i4>
      </vt:variant>
      <vt:variant>
        <vt:lpwstr/>
      </vt:variant>
      <vt:variant>
        <vt:lpwstr>_Toc41392328</vt:lpwstr>
      </vt:variant>
      <vt:variant>
        <vt:i4>1769527</vt:i4>
      </vt:variant>
      <vt:variant>
        <vt:i4>698</vt:i4>
      </vt:variant>
      <vt:variant>
        <vt:i4>0</vt:i4>
      </vt:variant>
      <vt:variant>
        <vt:i4>5</vt:i4>
      </vt:variant>
      <vt:variant>
        <vt:lpwstr/>
      </vt:variant>
      <vt:variant>
        <vt:lpwstr>_Toc41392327</vt:lpwstr>
      </vt:variant>
      <vt:variant>
        <vt:i4>1703991</vt:i4>
      </vt:variant>
      <vt:variant>
        <vt:i4>692</vt:i4>
      </vt:variant>
      <vt:variant>
        <vt:i4>0</vt:i4>
      </vt:variant>
      <vt:variant>
        <vt:i4>5</vt:i4>
      </vt:variant>
      <vt:variant>
        <vt:lpwstr/>
      </vt:variant>
      <vt:variant>
        <vt:lpwstr>_Toc41392326</vt:lpwstr>
      </vt:variant>
      <vt:variant>
        <vt:i4>1638455</vt:i4>
      </vt:variant>
      <vt:variant>
        <vt:i4>686</vt:i4>
      </vt:variant>
      <vt:variant>
        <vt:i4>0</vt:i4>
      </vt:variant>
      <vt:variant>
        <vt:i4>5</vt:i4>
      </vt:variant>
      <vt:variant>
        <vt:lpwstr/>
      </vt:variant>
      <vt:variant>
        <vt:lpwstr>_Toc41392325</vt:lpwstr>
      </vt:variant>
      <vt:variant>
        <vt:i4>1572919</vt:i4>
      </vt:variant>
      <vt:variant>
        <vt:i4>680</vt:i4>
      </vt:variant>
      <vt:variant>
        <vt:i4>0</vt:i4>
      </vt:variant>
      <vt:variant>
        <vt:i4>5</vt:i4>
      </vt:variant>
      <vt:variant>
        <vt:lpwstr/>
      </vt:variant>
      <vt:variant>
        <vt:lpwstr>_Toc41392324</vt:lpwstr>
      </vt:variant>
      <vt:variant>
        <vt:i4>2031671</vt:i4>
      </vt:variant>
      <vt:variant>
        <vt:i4>674</vt:i4>
      </vt:variant>
      <vt:variant>
        <vt:i4>0</vt:i4>
      </vt:variant>
      <vt:variant>
        <vt:i4>5</vt:i4>
      </vt:variant>
      <vt:variant>
        <vt:lpwstr/>
      </vt:variant>
      <vt:variant>
        <vt:lpwstr>_Toc41392323</vt:lpwstr>
      </vt:variant>
      <vt:variant>
        <vt:i4>1966135</vt:i4>
      </vt:variant>
      <vt:variant>
        <vt:i4>668</vt:i4>
      </vt:variant>
      <vt:variant>
        <vt:i4>0</vt:i4>
      </vt:variant>
      <vt:variant>
        <vt:i4>5</vt:i4>
      </vt:variant>
      <vt:variant>
        <vt:lpwstr/>
      </vt:variant>
      <vt:variant>
        <vt:lpwstr>_Toc41392322</vt:lpwstr>
      </vt:variant>
      <vt:variant>
        <vt:i4>1900599</vt:i4>
      </vt:variant>
      <vt:variant>
        <vt:i4>662</vt:i4>
      </vt:variant>
      <vt:variant>
        <vt:i4>0</vt:i4>
      </vt:variant>
      <vt:variant>
        <vt:i4>5</vt:i4>
      </vt:variant>
      <vt:variant>
        <vt:lpwstr/>
      </vt:variant>
      <vt:variant>
        <vt:lpwstr>_Toc41392321</vt:lpwstr>
      </vt:variant>
      <vt:variant>
        <vt:i4>1835063</vt:i4>
      </vt:variant>
      <vt:variant>
        <vt:i4>656</vt:i4>
      </vt:variant>
      <vt:variant>
        <vt:i4>0</vt:i4>
      </vt:variant>
      <vt:variant>
        <vt:i4>5</vt:i4>
      </vt:variant>
      <vt:variant>
        <vt:lpwstr/>
      </vt:variant>
      <vt:variant>
        <vt:lpwstr>_Toc41392320</vt:lpwstr>
      </vt:variant>
      <vt:variant>
        <vt:i4>1376308</vt:i4>
      </vt:variant>
      <vt:variant>
        <vt:i4>650</vt:i4>
      </vt:variant>
      <vt:variant>
        <vt:i4>0</vt:i4>
      </vt:variant>
      <vt:variant>
        <vt:i4>5</vt:i4>
      </vt:variant>
      <vt:variant>
        <vt:lpwstr/>
      </vt:variant>
      <vt:variant>
        <vt:lpwstr>_Toc41392319</vt:lpwstr>
      </vt:variant>
      <vt:variant>
        <vt:i4>1310772</vt:i4>
      </vt:variant>
      <vt:variant>
        <vt:i4>644</vt:i4>
      </vt:variant>
      <vt:variant>
        <vt:i4>0</vt:i4>
      </vt:variant>
      <vt:variant>
        <vt:i4>5</vt:i4>
      </vt:variant>
      <vt:variant>
        <vt:lpwstr/>
      </vt:variant>
      <vt:variant>
        <vt:lpwstr>_Toc41392318</vt:lpwstr>
      </vt:variant>
      <vt:variant>
        <vt:i4>1769524</vt:i4>
      </vt:variant>
      <vt:variant>
        <vt:i4>638</vt:i4>
      </vt:variant>
      <vt:variant>
        <vt:i4>0</vt:i4>
      </vt:variant>
      <vt:variant>
        <vt:i4>5</vt:i4>
      </vt:variant>
      <vt:variant>
        <vt:lpwstr/>
      </vt:variant>
      <vt:variant>
        <vt:lpwstr>_Toc41392317</vt:lpwstr>
      </vt:variant>
      <vt:variant>
        <vt:i4>1703988</vt:i4>
      </vt:variant>
      <vt:variant>
        <vt:i4>632</vt:i4>
      </vt:variant>
      <vt:variant>
        <vt:i4>0</vt:i4>
      </vt:variant>
      <vt:variant>
        <vt:i4>5</vt:i4>
      </vt:variant>
      <vt:variant>
        <vt:lpwstr/>
      </vt:variant>
      <vt:variant>
        <vt:lpwstr>_Toc41392316</vt:lpwstr>
      </vt:variant>
      <vt:variant>
        <vt:i4>1638452</vt:i4>
      </vt:variant>
      <vt:variant>
        <vt:i4>626</vt:i4>
      </vt:variant>
      <vt:variant>
        <vt:i4>0</vt:i4>
      </vt:variant>
      <vt:variant>
        <vt:i4>5</vt:i4>
      </vt:variant>
      <vt:variant>
        <vt:lpwstr/>
      </vt:variant>
      <vt:variant>
        <vt:lpwstr>_Toc41392315</vt:lpwstr>
      </vt:variant>
      <vt:variant>
        <vt:i4>1572916</vt:i4>
      </vt:variant>
      <vt:variant>
        <vt:i4>620</vt:i4>
      </vt:variant>
      <vt:variant>
        <vt:i4>0</vt:i4>
      </vt:variant>
      <vt:variant>
        <vt:i4>5</vt:i4>
      </vt:variant>
      <vt:variant>
        <vt:lpwstr/>
      </vt:variant>
      <vt:variant>
        <vt:lpwstr>_Toc41392314</vt:lpwstr>
      </vt:variant>
      <vt:variant>
        <vt:i4>2031668</vt:i4>
      </vt:variant>
      <vt:variant>
        <vt:i4>614</vt:i4>
      </vt:variant>
      <vt:variant>
        <vt:i4>0</vt:i4>
      </vt:variant>
      <vt:variant>
        <vt:i4>5</vt:i4>
      </vt:variant>
      <vt:variant>
        <vt:lpwstr/>
      </vt:variant>
      <vt:variant>
        <vt:lpwstr>_Toc41392313</vt:lpwstr>
      </vt:variant>
      <vt:variant>
        <vt:i4>1966132</vt:i4>
      </vt:variant>
      <vt:variant>
        <vt:i4>608</vt:i4>
      </vt:variant>
      <vt:variant>
        <vt:i4>0</vt:i4>
      </vt:variant>
      <vt:variant>
        <vt:i4>5</vt:i4>
      </vt:variant>
      <vt:variant>
        <vt:lpwstr/>
      </vt:variant>
      <vt:variant>
        <vt:lpwstr>_Toc41392312</vt:lpwstr>
      </vt:variant>
      <vt:variant>
        <vt:i4>1900596</vt:i4>
      </vt:variant>
      <vt:variant>
        <vt:i4>602</vt:i4>
      </vt:variant>
      <vt:variant>
        <vt:i4>0</vt:i4>
      </vt:variant>
      <vt:variant>
        <vt:i4>5</vt:i4>
      </vt:variant>
      <vt:variant>
        <vt:lpwstr/>
      </vt:variant>
      <vt:variant>
        <vt:lpwstr>_Toc41392311</vt:lpwstr>
      </vt:variant>
      <vt:variant>
        <vt:i4>1835060</vt:i4>
      </vt:variant>
      <vt:variant>
        <vt:i4>596</vt:i4>
      </vt:variant>
      <vt:variant>
        <vt:i4>0</vt:i4>
      </vt:variant>
      <vt:variant>
        <vt:i4>5</vt:i4>
      </vt:variant>
      <vt:variant>
        <vt:lpwstr/>
      </vt:variant>
      <vt:variant>
        <vt:lpwstr>_Toc41392310</vt:lpwstr>
      </vt:variant>
      <vt:variant>
        <vt:i4>1376309</vt:i4>
      </vt:variant>
      <vt:variant>
        <vt:i4>590</vt:i4>
      </vt:variant>
      <vt:variant>
        <vt:i4>0</vt:i4>
      </vt:variant>
      <vt:variant>
        <vt:i4>5</vt:i4>
      </vt:variant>
      <vt:variant>
        <vt:lpwstr/>
      </vt:variant>
      <vt:variant>
        <vt:lpwstr>_Toc41392309</vt:lpwstr>
      </vt:variant>
      <vt:variant>
        <vt:i4>1310773</vt:i4>
      </vt:variant>
      <vt:variant>
        <vt:i4>584</vt:i4>
      </vt:variant>
      <vt:variant>
        <vt:i4>0</vt:i4>
      </vt:variant>
      <vt:variant>
        <vt:i4>5</vt:i4>
      </vt:variant>
      <vt:variant>
        <vt:lpwstr/>
      </vt:variant>
      <vt:variant>
        <vt:lpwstr>_Toc41392308</vt:lpwstr>
      </vt:variant>
      <vt:variant>
        <vt:i4>1769525</vt:i4>
      </vt:variant>
      <vt:variant>
        <vt:i4>578</vt:i4>
      </vt:variant>
      <vt:variant>
        <vt:i4>0</vt:i4>
      </vt:variant>
      <vt:variant>
        <vt:i4>5</vt:i4>
      </vt:variant>
      <vt:variant>
        <vt:lpwstr/>
      </vt:variant>
      <vt:variant>
        <vt:lpwstr>_Toc41392307</vt:lpwstr>
      </vt:variant>
      <vt:variant>
        <vt:i4>1703989</vt:i4>
      </vt:variant>
      <vt:variant>
        <vt:i4>572</vt:i4>
      </vt:variant>
      <vt:variant>
        <vt:i4>0</vt:i4>
      </vt:variant>
      <vt:variant>
        <vt:i4>5</vt:i4>
      </vt:variant>
      <vt:variant>
        <vt:lpwstr/>
      </vt:variant>
      <vt:variant>
        <vt:lpwstr>_Toc41392306</vt:lpwstr>
      </vt:variant>
      <vt:variant>
        <vt:i4>1638453</vt:i4>
      </vt:variant>
      <vt:variant>
        <vt:i4>566</vt:i4>
      </vt:variant>
      <vt:variant>
        <vt:i4>0</vt:i4>
      </vt:variant>
      <vt:variant>
        <vt:i4>5</vt:i4>
      </vt:variant>
      <vt:variant>
        <vt:lpwstr/>
      </vt:variant>
      <vt:variant>
        <vt:lpwstr>_Toc41392305</vt:lpwstr>
      </vt:variant>
      <vt:variant>
        <vt:i4>1572917</vt:i4>
      </vt:variant>
      <vt:variant>
        <vt:i4>560</vt:i4>
      </vt:variant>
      <vt:variant>
        <vt:i4>0</vt:i4>
      </vt:variant>
      <vt:variant>
        <vt:i4>5</vt:i4>
      </vt:variant>
      <vt:variant>
        <vt:lpwstr/>
      </vt:variant>
      <vt:variant>
        <vt:lpwstr>_Toc41392304</vt:lpwstr>
      </vt:variant>
      <vt:variant>
        <vt:i4>2031669</vt:i4>
      </vt:variant>
      <vt:variant>
        <vt:i4>554</vt:i4>
      </vt:variant>
      <vt:variant>
        <vt:i4>0</vt:i4>
      </vt:variant>
      <vt:variant>
        <vt:i4>5</vt:i4>
      </vt:variant>
      <vt:variant>
        <vt:lpwstr/>
      </vt:variant>
      <vt:variant>
        <vt:lpwstr>_Toc41392303</vt:lpwstr>
      </vt:variant>
      <vt:variant>
        <vt:i4>1966133</vt:i4>
      </vt:variant>
      <vt:variant>
        <vt:i4>548</vt:i4>
      </vt:variant>
      <vt:variant>
        <vt:i4>0</vt:i4>
      </vt:variant>
      <vt:variant>
        <vt:i4>5</vt:i4>
      </vt:variant>
      <vt:variant>
        <vt:lpwstr/>
      </vt:variant>
      <vt:variant>
        <vt:lpwstr>_Toc41392302</vt:lpwstr>
      </vt:variant>
      <vt:variant>
        <vt:i4>1900597</vt:i4>
      </vt:variant>
      <vt:variant>
        <vt:i4>542</vt:i4>
      </vt:variant>
      <vt:variant>
        <vt:i4>0</vt:i4>
      </vt:variant>
      <vt:variant>
        <vt:i4>5</vt:i4>
      </vt:variant>
      <vt:variant>
        <vt:lpwstr/>
      </vt:variant>
      <vt:variant>
        <vt:lpwstr>_Toc41392301</vt:lpwstr>
      </vt:variant>
      <vt:variant>
        <vt:i4>1835061</vt:i4>
      </vt:variant>
      <vt:variant>
        <vt:i4>536</vt:i4>
      </vt:variant>
      <vt:variant>
        <vt:i4>0</vt:i4>
      </vt:variant>
      <vt:variant>
        <vt:i4>5</vt:i4>
      </vt:variant>
      <vt:variant>
        <vt:lpwstr/>
      </vt:variant>
      <vt:variant>
        <vt:lpwstr>_Toc41392300</vt:lpwstr>
      </vt:variant>
      <vt:variant>
        <vt:i4>1310780</vt:i4>
      </vt:variant>
      <vt:variant>
        <vt:i4>530</vt:i4>
      </vt:variant>
      <vt:variant>
        <vt:i4>0</vt:i4>
      </vt:variant>
      <vt:variant>
        <vt:i4>5</vt:i4>
      </vt:variant>
      <vt:variant>
        <vt:lpwstr/>
      </vt:variant>
      <vt:variant>
        <vt:lpwstr>_Toc41392299</vt:lpwstr>
      </vt:variant>
      <vt:variant>
        <vt:i4>1376316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_Toc41392298</vt:lpwstr>
      </vt:variant>
      <vt:variant>
        <vt:i4>1703996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_Toc41392297</vt:lpwstr>
      </vt:variant>
      <vt:variant>
        <vt:i4>1769532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_Toc41392296</vt:lpwstr>
      </vt:variant>
      <vt:variant>
        <vt:i4>1572924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_Toc41392295</vt:lpwstr>
      </vt:variant>
      <vt:variant>
        <vt:i4>1638460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_Toc41392294</vt:lpwstr>
      </vt:variant>
      <vt:variant>
        <vt:i4>1966140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_Toc41392293</vt:lpwstr>
      </vt:variant>
      <vt:variant>
        <vt:i4>2031676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_Toc41392292</vt:lpwstr>
      </vt:variant>
      <vt:variant>
        <vt:i4>1835068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_Toc41392291</vt:lpwstr>
      </vt:variant>
      <vt:variant>
        <vt:i4>1900604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_Toc41392290</vt:lpwstr>
      </vt:variant>
      <vt:variant>
        <vt:i4>1310781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_Toc41392289</vt:lpwstr>
      </vt:variant>
      <vt:variant>
        <vt:i4>1376317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_Toc41392288</vt:lpwstr>
      </vt:variant>
      <vt:variant>
        <vt:i4>1703997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_Toc41392287</vt:lpwstr>
      </vt:variant>
      <vt:variant>
        <vt:i4>1769533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_Toc41392286</vt:lpwstr>
      </vt:variant>
      <vt:variant>
        <vt:i4>1572925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_Toc41392285</vt:lpwstr>
      </vt:variant>
      <vt:variant>
        <vt:i4>1638461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_Toc41392284</vt:lpwstr>
      </vt:variant>
      <vt:variant>
        <vt:i4>1966141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_Toc41392283</vt:lpwstr>
      </vt:variant>
      <vt:variant>
        <vt:i4>2031677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_Toc41392282</vt:lpwstr>
      </vt:variant>
      <vt:variant>
        <vt:i4>1835069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_Toc41392281</vt:lpwstr>
      </vt:variant>
      <vt:variant>
        <vt:i4>1900605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_Toc41392280</vt:lpwstr>
      </vt:variant>
      <vt:variant>
        <vt:i4>1310770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_Toc41392279</vt:lpwstr>
      </vt:variant>
      <vt:variant>
        <vt:i4>1376306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_Toc41392278</vt:lpwstr>
      </vt:variant>
      <vt:variant>
        <vt:i4>1703986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_Toc41392277</vt:lpwstr>
      </vt:variant>
      <vt:variant>
        <vt:i4>1769522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_Toc41392276</vt:lpwstr>
      </vt:variant>
      <vt:variant>
        <vt:i4>1572914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_Toc41392275</vt:lpwstr>
      </vt:variant>
      <vt:variant>
        <vt:i4>1638450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_Toc41392274</vt:lpwstr>
      </vt:variant>
      <vt:variant>
        <vt:i4>1966130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_Toc41392273</vt:lpwstr>
      </vt:variant>
      <vt:variant>
        <vt:i4>2031666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_Toc41392272</vt:lpwstr>
      </vt:variant>
      <vt:variant>
        <vt:i4>1835058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_Toc41392271</vt:lpwstr>
      </vt:variant>
      <vt:variant>
        <vt:i4>1900594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_Toc41392270</vt:lpwstr>
      </vt:variant>
      <vt:variant>
        <vt:i4>1310771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_Toc41392269</vt:lpwstr>
      </vt:variant>
      <vt:variant>
        <vt:i4>1376307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_Toc41392268</vt:lpwstr>
      </vt:variant>
      <vt:variant>
        <vt:i4>1703987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_Toc41392267</vt:lpwstr>
      </vt:variant>
      <vt:variant>
        <vt:i4>1769523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_Toc41392266</vt:lpwstr>
      </vt:variant>
      <vt:variant>
        <vt:i4>1572915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_Toc41392265</vt:lpwstr>
      </vt:variant>
      <vt:variant>
        <vt:i4>1638451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_Toc41392264</vt:lpwstr>
      </vt:variant>
      <vt:variant>
        <vt:i4>1966131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_Toc41392263</vt:lpwstr>
      </vt:variant>
      <vt:variant>
        <vt:i4>2031667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_Toc41392262</vt:lpwstr>
      </vt:variant>
      <vt:variant>
        <vt:i4>1835059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_Toc41392261</vt:lpwstr>
      </vt:variant>
      <vt:variant>
        <vt:i4>1900595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_Toc41392260</vt:lpwstr>
      </vt:variant>
      <vt:variant>
        <vt:i4>1310768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_Toc41392259</vt:lpwstr>
      </vt:variant>
      <vt:variant>
        <vt:i4>1376304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_Toc41392258</vt:lpwstr>
      </vt:variant>
      <vt:variant>
        <vt:i4>1703984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_Toc41392257</vt:lpwstr>
      </vt:variant>
      <vt:variant>
        <vt:i4>1769520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_Toc41392256</vt:lpwstr>
      </vt:variant>
      <vt:variant>
        <vt:i4>1572912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_Toc41392255</vt:lpwstr>
      </vt:variant>
      <vt:variant>
        <vt:i4>1638448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_Toc41392254</vt:lpwstr>
      </vt:variant>
      <vt:variant>
        <vt:i4>1966128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_Toc41392253</vt:lpwstr>
      </vt:variant>
      <vt:variant>
        <vt:i4>2031664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_Toc41392252</vt:lpwstr>
      </vt:variant>
      <vt:variant>
        <vt:i4>1835056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_Toc41392251</vt:lpwstr>
      </vt:variant>
      <vt:variant>
        <vt:i4>1900592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_Toc41392250</vt:lpwstr>
      </vt:variant>
      <vt:variant>
        <vt:i4>1310769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_Toc41392249</vt:lpwstr>
      </vt:variant>
      <vt:variant>
        <vt:i4>1376305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_Toc41392248</vt:lpwstr>
      </vt:variant>
      <vt:variant>
        <vt:i4>1703985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_Toc41392247</vt:lpwstr>
      </vt:variant>
      <vt:variant>
        <vt:i4>1769521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_Toc41392246</vt:lpwstr>
      </vt:variant>
      <vt:variant>
        <vt:i4>1572913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_Toc41392245</vt:lpwstr>
      </vt:variant>
      <vt:variant>
        <vt:i4>1638449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_Toc41392244</vt:lpwstr>
      </vt:variant>
      <vt:variant>
        <vt:i4>1966129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_Toc41392243</vt:lpwstr>
      </vt:variant>
      <vt:variant>
        <vt:i4>2031665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_Toc41392242</vt:lpwstr>
      </vt:variant>
      <vt:variant>
        <vt:i4>1835057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_Toc41392241</vt:lpwstr>
      </vt:variant>
      <vt:variant>
        <vt:i4>1900593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_Toc41392240</vt:lpwstr>
      </vt:variant>
      <vt:variant>
        <vt:i4>1310774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_Toc41392239</vt:lpwstr>
      </vt:variant>
      <vt:variant>
        <vt:i4>1376310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_Toc41392238</vt:lpwstr>
      </vt:variant>
      <vt:variant>
        <vt:i4>1703990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_Toc41392237</vt:lpwstr>
      </vt:variant>
      <vt:variant>
        <vt:i4>1769526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_Toc41392236</vt:lpwstr>
      </vt:variant>
      <vt:variant>
        <vt:i4>1572918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_Toc41392235</vt:lpwstr>
      </vt:variant>
      <vt:variant>
        <vt:i4>1638454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_Toc41392234</vt:lpwstr>
      </vt:variant>
      <vt:variant>
        <vt:i4>1966134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_Toc41392233</vt:lpwstr>
      </vt:variant>
      <vt:variant>
        <vt:i4>2031670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_Toc41392232</vt:lpwstr>
      </vt:variant>
      <vt:variant>
        <vt:i4>1835062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_Toc41392231</vt:lpwstr>
      </vt:variant>
      <vt:variant>
        <vt:i4>1900598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_Toc41392230</vt:lpwstr>
      </vt:variant>
      <vt:variant>
        <vt:i4>1310775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_Toc41392229</vt:lpwstr>
      </vt:variant>
      <vt:variant>
        <vt:i4>1376311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_Toc41392228</vt:lpwstr>
      </vt:variant>
      <vt:variant>
        <vt:i4>1703991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_Toc41392227</vt:lpwstr>
      </vt:variant>
      <vt:variant>
        <vt:i4>1769527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_Toc41392226</vt:lpwstr>
      </vt:variant>
      <vt:variant>
        <vt:i4>1572919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_Toc41392225</vt:lpwstr>
      </vt:variant>
      <vt:variant>
        <vt:i4>1638455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_Toc41392224</vt:lpwstr>
      </vt:variant>
      <vt:variant>
        <vt:i4>1966135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_Toc41392223</vt:lpwstr>
      </vt:variant>
      <vt:variant>
        <vt:i4>2031671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_Toc41392222</vt:lpwstr>
      </vt:variant>
      <vt:variant>
        <vt:i4>1835063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_Toc41392221</vt:lpwstr>
      </vt:variant>
      <vt:variant>
        <vt:i4>1900599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_Toc41392220</vt:lpwstr>
      </vt:variant>
      <vt:variant>
        <vt:i4>1310772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_Toc41392219</vt:lpwstr>
      </vt:variant>
      <vt:variant>
        <vt:i4>1376308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_Toc41392218</vt:lpwstr>
      </vt:variant>
      <vt:variant>
        <vt:i4>1703988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_Toc41392217</vt:lpwstr>
      </vt:variant>
      <vt:variant>
        <vt:i4>1769524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_Toc41392216</vt:lpwstr>
      </vt:variant>
      <vt:variant>
        <vt:i4>1572916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_Toc41392215</vt:lpwstr>
      </vt:variant>
      <vt:variant>
        <vt:i4>1638452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_Toc41392214</vt:lpwstr>
      </vt:variant>
      <vt:variant>
        <vt:i4>1966132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_Toc41392213</vt:lpwstr>
      </vt:variant>
      <vt:variant>
        <vt:i4>2031668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_Toc41392212</vt:lpwstr>
      </vt:variant>
      <vt:variant>
        <vt:i4>1835060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_Toc41392211</vt:lpwstr>
      </vt:variant>
      <vt:variant>
        <vt:i4>852063</vt:i4>
      </vt:variant>
      <vt:variant>
        <vt:i4>0</vt:i4>
      </vt:variant>
      <vt:variant>
        <vt:i4>0</vt:i4>
      </vt:variant>
      <vt:variant>
        <vt:i4>5</vt:i4>
      </vt:variant>
      <vt:variant>
        <vt:lpwstr>https://www.allaboutcircuits.com/technical-articles/turn-your-pwm-into-a-dac/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Lasse Greve Rasmussen</dc:creator>
  <cp:keywords/>
  <dc:description/>
  <cp:lastModifiedBy>Lasse Greve Rasmussen</cp:lastModifiedBy>
  <cp:revision>1</cp:revision>
  <cp:lastPrinted>2020-12-06T21:17:00Z</cp:lastPrinted>
  <dcterms:created xsi:type="dcterms:W3CDTF">2020-11-16T13:58:00Z</dcterms:created>
  <dcterms:modified xsi:type="dcterms:W3CDTF">2020-12-08T08:25:00Z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0x010100C5E739D994E98D4A99D8DF9583F6220F</vt:lpwstr>
  </property>
</Properties>
</file>